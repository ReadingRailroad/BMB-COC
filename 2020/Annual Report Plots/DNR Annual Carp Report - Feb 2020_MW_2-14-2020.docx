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3032E1" w14:textId="77777777" w:rsidR="00F06076" w:rsidRPr="00CD6A09" w:rsidRDefault="00F06076" w:rsidP="00F06076">
      <w:pPr>
        <w:pStyle w:val="NoSpacing"/>
        <w:jc w:val="center"/>
        <w:rPr>
          <w:rFonts w:asciiTheme="majorHAnsi" w:hAnsiTheme="majorHAnsi"/>
          <w:b/>
          <w:sz w:val="32"/>
          <w:szCs w:val="24"/>
        </w:rPr>
      </w:pPr>
      <w:bookmarkStart w:id="0" w:name="_Hlk534715315"/>
      <w:bookmarkEnd w:id="0"/>
      <w:r w:rsidRPr="00CD6A09">
        <w:rPr>
          <w:rFonts w:asciiTheme="majorHAnsi" w:hAnsiTheme="majorHAnsi"/>
          <w:b/>
          <w:sz w:val="32"/>
          <w:szCs w:val="24"/>
        </w:rPr>
        <w:t>Annual Progress Report to:</w:t>
      </w:r>
    </w:p>
    <w:p w14:paraId="1E1CB210" w14:textId="77777777" w:rsidR="00F06076" w:rsidRPr="00CD6A09" w:rsidRDefault="00F06076" w:rsidP="00F06076">
      <w:pPr>
        <w:pStyle w:val="NoSpacing"/>
        <w:jc w:val="center"/>
        <w:rPr>
          <w:rFonts w:asciiTheme="majorHAnsi" w:hAnsiTheme="majorHAnsi"/>
          <w:b/>
          <w:sz w:val="32"/>
          <w:szCs w:val="24"/>
        </w:rPr>
      </w:pPr>
    </w:p>
    <w:p w14:paraId="4DE7DEDC" w14:textId="77777777" w:rsidR="00F06076" w:rsidRPr="00CD6A09" w:rsidRDefault="00F06076" w:rsidP="00F06076">
      <w:pPr>
        <w:pStyle w:val="NoSpacing"/>
        <w:jc w:val="center"/>
        <w:rPr>
          <w:rFonts w:asciiTheme="majorHAnsi" w:hAnsiTheme="majorHAnsi"/>
          <w:b/>
          <w:sz w:val="32"/>
          <w:szCs w:val="24"/>
        </w:rPr>
      </w:pPr>
      <w:r w:rsidRPr="00CD6A09">
        <w:rPr>
          <w:rFonts w:asciiTheme="majorHAnsi" w:hAnsiTheme="majorHAnsi"/>
          <w:b/>
          <w:sz w:val="32"/>
          <w:szCs w:val="24"/>
        </w:rPr>
        <w:t>Iowa Department</w:t>
      </w:r>
      <w:r>
        <w:rPr>
          <w:rFonts w:asciiTheme="majorHAnsi" w:hAnsiTheme="majorHAnsi"/>
          <w:b/>
          <w:sz w:val="32"/>
          <w:szCs w:val="24"/>
        </w:rPr>
        <w:t xml:space="preserve"> of Natural Resources</w:t>
      </w:r>
    </w:p>
    <w:p w14:paraId="535D8FF6" w14:textId="77777777" w:rsidR="00F06076" w:rsidRPr="00CD6A09" w:rsidRDefault="00F06076" w:rsidP="00F06076">
      <w:pPr>
        <w:pStyle w:val="NoSpacing"/>
        <w:jc w:val="center"/>
        <w:rPr>
          <w:rFonts w:asciiTheme="majorHAnsi" w:hAnsiTheme="majorHAnsi"/>
          <w:b/>
          <w:sz w:val="32"/>
          <w:szCs w:val="24"/>
        </w:rPr>
      </w:pPr>
    </w:p>
    <w:p w14:paraId="4768BBBD" w14:textId="77777777" w:rsidR="00F06076" w:rsidRDefault="00F06076" w:rsidP="00F06076">
      <w:pPr>
        <w:pStyle w:val="NoSpacing"/>
        <w:jc w:val="center"/>
        <w:rPr>
          <w:rFonts w:asciiTheme="majorHAnsi" w:hAnsiTheme="majorHAnsi"/>
          <w:b/>
          <w:sz w:val="32"/>
          <w:szCs w:val="24"/>
        </w:rPr>
      </w:pPr>
    </w:p>
    <w:p w14:paraId="17F726AB" w14:textId="77777777" w:rsidR="00F06076" w:rsidRDefault="00F06076" w:rsidP="00F06076">
      <w:pPr>
        <w:pStyle w:val="NoSpacing"/>
        <w:jc w:val="center"/>
        <w:rPr>
          <w:rFonts w:asciiTheme="majorHAnsi" w:hAnsiTheme="majorHAnsi"/>
          <w:b/>
          <w:sz w:val="32"/>
          <w:szCs w:val="24"/>
        </w:rPr>
      </w:pPr>
    </w:p>
    <w:p w14:paraId="7F931BE6" w14:textId="77777777" w:rsidR="00F06076" w:rsidRPr="00CD6A09" w:rsidRDefault="00F06076" w:rsidP="00F06076">
      <w:pPr>
        <w:pStyle w:val="NoSpacing"/>
        <w:jc w:val="center"/>
        <w:rPr>
          <w:rFonts w:asciiTheme="majorHAnsi" w:hAnsiTheme="majorHAnsi"/>
          <w:b/>
          <w:sz w:val="32"/>
          <w:szCs w:val="24"/>
        </w:rPr>
      </w:pPr>
    </w:p>
    <w:p w14:paraId="49A24615" w14:textId="77777777" w:rsidR="00F06076" w:rsidRPr="00F06076" w:rsidRDefault="00F06076" w:rsidP="00F06076">
      <w:pPr>
        <w:pStyle w:val="NoSpacing"/>
        <w:jc w:val="center"/>
        <w:rPr>
          <w:rFonts w:asciiTheme="majorHAnsi" w:hAnsiTheme="majorHAnsi"/>
          <w:b/>
          <w:sz w:val="32"/>
          <w:szCs w:val="24"/>
        </w:rPr>
      </w:pPr>
      <w:r w:rsidRPr="00F06076">
        <w:rPr>
          <w:rFonts w:asciiTheme="majorHAnsi" w:hAnsiTheme="majorHAnsi"/>
          <w:b/>
          <w:sz w:val="32"/>
          <w:szCs w:val="24"/>
        </w:rPr>
        <w:t>Common carp and bigmouth buffalo population evaluation in shallow natural lakes</w:t>
      </w:r>
    </w:p>
    <w:p w14:paraId="71677376" w14:textId="77777777" w:rsidR="00F06076" w:rsidRPr="00CD6A09" w:rsidRDefault="00F06076" w:rsidP="00F06076">
      <w:pPr>
        <w:pStyle w:val="NoSpacing"/>
        <w:jc w:val="center"/>
        <w:rPr>
          <w:rFonts w:asciiTheme="majorHAnsi" w:hAnsiTheme="majorHAnsi"/>
          <w:sz w:val="24"/>
          <w:szCs w:val="24"/>
        </w:rPr>
      </w:pPr>
    </w:p>
    <w:p w14:paraId="28C55BEC" w14:textId="77777777" w:rsidR="00F06076" w:rsidRPr="00CD6A09" w:rsidRDefault="00F06076" w:rsidP="00F06076">
      <w:pPr>
        <w:pStyle w:val="NoSpacing"/>
        <w:jc w:val="center"/>
        <w:rPr>
          <w:rFonts w:asciiTheme="majorHAnsi" w:hAnsiTheme="majorHAnsi"/>
          <w:sz w:val="24"/>
          <w:szCs w:val="24"/>
        </w:rPr>
      </w:pPr>
    </w:p>
    <w:p w14:paraId="36642F7F" w14:textId="77777777" w:rsidR="00F06076" w:rsidRPr="00CD6A09" w:rsidRDefault="00F06076" w:rsidP="00F06076">
      <w:pPr>
        <w:pStyle w:val="NoSpacing"/>
        <w:jc w:val="center"/>
        <w:rPr>
          <w:rFonts w:asciiTheme="majorHAnsi" w:hAnsiTheme="majorHAnsi"/>
          <w:sz w:val="24"/>
          <w:szCs w:val="24"/>
        </w:rPr>
      </w:pPr>
    </w:p>
    <w:p w14:paraId="3C7EEEE8" w14:textId="77777777" w:rsidR="00F06076" w:rsidRPr="00CD6A09" w:rsidRDefault="00F06076" w:rsidP="00F06076">
      <w:pPr>
        <w:pStyle w:val="NoSpacing"/>
        <w:jc w:val="center"/>
        <w:rPr>
          <w:rFonts w:asciiTheme="majorHAnsi" w:hAnsiTheme="majorHAnsi"/>
          <w:sz w:val="24"/>
          <w:szCs w:val="24"/>
        </w:rPr>
      </w:pPr>
    </w:p>
    <w:p w14:paraId="6CA016F7" w14:textId="77777777" w:rsidR="00F06076" w:rsidRPr="00CD6A09" w:rsidRDefault="00F06076" w:rsidP="00F06076">
      <w:pPr>
        <w:pStyle w:val="NoSpacing"/>
        <w:jc w:val="center"/>
        <w:rPr>
          <w:rFonts w:asciiTheme="majorHAnsi" w:hAnsiTheme="majorHAnsi"/>
          <w:sz w:val="24"/>
          <w:szCs w:val="24"/>
        </w:rPr>
      </w:pPr>
    </w:p>
    <w:p w14:paraId="549DF605"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Submitted by</w:t>
      </w:r>
    </w:p>
    <w:p w14:paraId="4AF3F40F" w14:textId="77777777" w:rsidR="00F06076" w:rsidRPr="00CD6A09" w:rsidRDefault="00F06076" w:rsidP="00F06076">
      <w:pPr>
        <w:pStyle w:val="NoSpacing"/>
        <w:jc w:val="center"/>
        <w:rPr>
          <w:rFonts w:asciiTheme="majorHAnsi" w:hAnsiTheme="majorHAnsi"/>
          <w:sz w:val="24"/>
          <w:szCs w:val="24"/>
        </w:rPr>
      </w:pPr>
    </w:p>
    <w:p w14:paraId="0BE6BFEA" w14:textId="77777777" w:rsidR="00F06076" w:rsidRPr="00CD6A09" w:rsidRDefault="00F06076" w:rsidP="00F06076">
      <w:pPr>
        <w:pStyle w:val="NoSpacing"/>
        <w:jc w:val="center"/>
        <w:rPr>
          <w:rFonts w:asciiTheme="majorHAnsi" w:hAnsiTheme="majorHAnsi"/>
          <w:sz w:val="24"/>
          <w:szCs w:val="24"/>
        </w:rPr>
      </w:pPr>
    </w:p>
    <w:p w14:paraId="2E5D2D08" w14:textId="77777777" w:rsidR="00F06076" w:rsidRPr="00CD6A09" w:rsidRDefault="00F06076" w:rsidP="00F06076">
      <w:pPr>
        <w:pStyle w:val="NoSpacing"/>
        <w:jc w:val="center"/>
        <w:rPr>
          <w:rFonts w:asciiTheme="majorHAnsi" w:hAnsiTheme="majorHAnsi"/>
          <w:sz w:val="24"/>
          <w:szCs w:val="24"/>
        </w:rPr>
      </w:pPr>
    </w:p>
    <w:p w14:paraId="47954826" w14:textId="77777777" w:rsidR="00F06076" w:rsidRPr="00CD6A09" w:rsidRDefault="00F06076" w:rsidP="00F06076">
      <w:pPr>
        <w:pStyle w:val="NoSpacing"/>
        <w:jc w:val="center"/>
        <w:rPr>
          <w:rFonts w:asciiTheme="majorHAnsi" w:hAnsiTheme="majorHAnsi"/>
          <w:sz w:val="24"/>
          <w:szCs w:val="24"/>
        </w:rPr>
      </w:pPr>
      <w:r>
        <w:rPr>
          <w:rFonts w:asciiTheme="majorHAnsi" w:hAnsiTheme="majorHAnsi"/>
          <w:sz w:val="24"/>
          <w:szCs w:val="24"/>
        </w:rPr>
        <w:t>Martin Simonson and</w:t>
      </w:r>
      <w:r w:rsidRPr="00CD6A09">
        <w:rPr>
          <w:rFonts w:asciiTheme="majorHAnsi" w:hAnsiTheme="majorHAnsi"/>
          <w:sz w:val="24"/>
          <w:szCs w:val="24"/>
        </w:rPr>
        <w:t xml:space="preserve"> Michael J. Weber</w:t>
      </w:r>
    </w:p>
    <w:p w14:paraId="44FDB524" w14:textId="77777777" w:rsidR="00F06076" w:rsidRPr="00CD6A09" w:rsidRDefault="00F06076" w:rsidP="00F06076">
      <w:pPr>
        <w:pStyle w:val="NoSpacing"/>
        <w:jc w:val="center"/>
        <w:rPr>
          <w:rFonts w:asciiTheme="majorHAnsi" w:hAnsiTheme="majorHAnsi"/>
          <w:sz w:val="24"/>
          <w:szCs w:val="24"/>
        </w:rPr>
      </w:pPr>
    </w:p>
    <w:p w14:paraId="541B1007" w14:textId="77777777" w:rsidR="00F06076" w:rsidRPr="00CD6A09" w:rsidRDefault="00F06076" w:rsidP="00F06076">
      <w:pPr>
        <w:pStyle w:val="NoSpacing"/>
        <w:jc w:val="center"/>
        <w:rPr>
          <w:rFonts w:asciiTheme="majorHAnsi" w:hAnsiTheme="majorHAnsi"/>
          <w:sz w:val="24"/>
          <w:szCs w:val="24"/>
        </w:rPr>
      </w:pPr>
    </w:p>
    <w:p w14:paraId="2D42B03D" w14:textId="77777777" w:rsidR="00F06076" w:rsidRPr="00CD6A09" w:rsidRDefault="00F06076" w:rsidP="00F06076">
      <w:pPr>
        <w:pStyle w:val="NoSpacing"/>
        <w:jc w:val="center"/>
        <w:rPr>
          <w:rFonts w:asciiTheme="majorHAnsi" w:hAnsiTheme="majorHAnsi"/>
          <w:sz w:val="24"/>
          <w:szCs w:val="24"/>
        </w:rPr>
      </w:pPr>
    </w:p>
    <w:p w14:paraId="726FE9E0"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Department of Natural Resource Ecology and Management</w:t>
      </w:r>
    </w:p>
    <w:p w14:paraId="4A6C2EC9" w14:textId="77777777" w:rsidR="00F06076" w:rsidRPr="00CD6A09" w:rsidRDefault="00F06076" w:rsidP="00F06076">
      <w:pPr>
        <w:pStyle w:val="NoSpacing"/>
        <w:jc w:val="center"/>
        <w:rPr>
          <w:rFonts w:asciiTheme="majorHAnsi" w:hAnsiTheme="majorHAnsi"/>
          <w:sz w:val="24"/>
          <w:szCs w:val="24"/>
        </w:rPr>
      </w:pPr>
      <w:r w:rsidRPr="00CD6A09">
        <w:rPr>
          <w:rFonts w:asciiTheme="majorHAnsi" w:hAnsiTheme="majorHAnsi"/>
          <w:sz w:val="24"/>
          <w:szCs w:val="24"/>
        </w:rPr>
        <w:t>Iowa State University</w:t>
      </w:r>
    </w:p>
    <w:p w14:paraId="334BAAF7" w14:textId="77777777" w:rsidR="00F06076" w:rsidRPr="00CD6A09" w:rsidRDefault="00F06076" w:rsidP="00F06076">
      <w:pPr>
        <w:pStyle w:val="NoSpacing"/>
        <w:jc w:val="center"/>
        <w:rPr>
          <w:rFonts w:asciiTheme="majorHAnsi" w:hAnsiTheme="majorHAnsi"/>
          <w:sz w:val="24"/>
          <w:szCs w:val="24"/>
        </w:rPr>
      </w:pPr>
    </w:p>
    <w:p w14:paraId="78EA8651" w14:textId="77777777" w:rsidR="00F06076" w:rsidRPr="00CD6A09" w:rsidRDefault="00F06076" w:rsidP="00F06076">
      <w:pPr>
        <w:pStyle w:val="NoSpacing"/>
        <w:jc w:val="center"/>
        <w:rPr>
          <w:rFonts w:asciiTheme="majorHAnsi" w:hAnsiTheme="majorHAnsi"/>
          <w:sz w:val="24"/>
          <w:szCs w:val="24"/>
        </w:rPr>
      </w:pPr>
    </w:p>
    <w:p w14:paraId="582FC14B" w14:textId="77777777" w:rsidR="00F06076" w:rsidRPr="00CD6A09" w:rsidRDefault="00F06076" w:rsidP="00F06076">
      <w:pPr>
        <w:pStyle w:val="NoSpacing"/>
        <w:rPr>
          <w:rFonts w:asciiTheme="majorHAnsi" w:hAnsiTheme="majorHAnsi"/>
        </w:rPr>
      </w:pPr>
    </w:p>
    <w:p w14:paraId="3B173B6E" w14:textId="4E529D5D" w:rsidR="00F06076" w:rsidRPr="00CD6A09" w:rsidRDefault="00CC1EC3" w:rsidP="00F06076">
      <w:pPr>
        <w:pStyle w:val="NoSpacing"/>
        <w:jc w:val="center"/>
        <w:rPr>
          <w:rFonts w:asciiTheme="majorHAnsi" w:hAnsiTheme="majorHAnsi"/>
        </w:rPr>
      </w:pPr>
      <w:r>
        <w:rPr>
          <w:rFonts w:asciiTheme="majorHAnsi" w:hAnsiTheme="majorHAnsi"/>
        </w:rPr>
        <w:t>February</w:t>
      </w:r>
      <w:r w:rsidR="00315402">
        <w:rPr>
          <w:rFonts w:asciiTheme="majorHAnsi" w:hAnsiTheme="majorHAnsi"/>
          <w:sz w:val="24"/>
        </w:rPr>
        <w:t xml:space="preserve"> 2020</w:t>
      </w:r>
    </w:p>
    <w:p w14:paraId="054FB4FE" w14:textId="77777777" w:rsidR="00F06076" w:rsidRPr="00CD6A09" w:rsidRDefault="00F06076" w:rsidP="00F06076">
      <w:pPr>
        <w:pStyle w:val="NoSpacing"/>
        <w:jc w:val="center"/>
        <w:rPr>
          <w:rFonts w:asciiTheme="majorHAnsi" w:hAnsiTheme="majorHAnsi"/>
        </w:rPr>
      </w:pPr>
    </w:p>
    <w:p w14:paraId="5DDF396E" w14:textId="77777777" w:rsidR="00F06076" w:rsidRPr="00CD6A09" w:rsidRDefault="00F06076" w:rsidP="00F06076">
      <w:pPr>
        <w:pStyle w:val="NoSpacing"/>
        <w:jc w:val="center"/>
        <w:rPr>
          <w:rFonts w:asciiTheme="majorHAnsi" w:hAnsiTheme="majorHAnsi"/>
        </w:rPr>
      </w:pPr>
    </w:p>
    <w:p w14:paraId="57AB23E6" w14:textId="77777777" w:rsidR="00D66FE5" w:rsidRPr="003A2B4F" w:rsidRDefault="00F06076" w:rsidP="00D66FE5">
      <w:pPr>
        <w:rPr>
          <w:b/>
          <w:u w:val="single"/>
        </w:rPr>
      </w:pPr>
      <w:r w:rsidRPr="00CD6A09">
        <w:rPr>
          <w:rFonts w:asciiTheme="majorHAnsi" w:hAnsiTheme="majorHAnsi"/>
        </w:rPr>
        <w:br w:type="page"/>
      </w:r>
    </w:p>
    <w:p w14:paraId="5B8D20D2" w14:textId="77777777" w:rsidR="00C5064C" w:rsidRPr="003A2B4F" w:rsidRDefault="00F06076" w:rsidP="00260ECF">
      <w:pPr>
        <w:autoSpaceDE w:val="0"/>
        <w:autoSpaceDN w:val="0"/>
        <w:adjustRightInd w:val="0"/>
      </w:pPr>
      <w:r>
        <w:rPr>
          <w:b/>
          <w:u w:val="single"/>
        </w:rPr>
        <w:lastRenderedPageBreak/>
        <w:t>Introduction</w:t>
      </w:r>
      <w:r w:rsidR="00627522" w:rsidRPr="003A2B4F">
        <w:rPr>
          <w:b/>
          <w:u w:val="single"/>
        </w:rPr>
        <w:t>:</w:t>
      </w:r>
      <w:r w:rsidR="00627522" w:rsidRPr="003A2B4F">
        <w:t xml:space="preserve">  </w:t>
      </w:r>
    </w:p>
    <w:p w14:paraId="73B81A09" w14:textId="77777777" w:rsidR="001341B7" w:rsidRDefault="001341B7" w:rsidP="001341B7"/>
    <w:p w14:paraId="5030F234" w14:textId="259C2EB2" w:rsidR="00EE4DB7" w:rsidRPr="00390E52" w:rsidRDefault="00EE4DB7" w:rsidP="001341B7">
      <w:r w:rsidRPr="00390E52">
        <w:t xml:space="preserve">Common carp </w:t>
      </w:r>
      <w:r>
        <w:t>is a widespread</w:t>
      </w:r>
      <w:r w:rsidRPr="00390E52">
        <w:t xml:space="preserve"> invader </w:t>
      </w:r>
      <w:r>
        <w:t xml:space="preserve">worldwide </w:t>
      </w:r>
      <w:r w:rsidRPr="00390E52">
        <w:t xml:space="preserve">that </w:t>
      </w:r>
      <w:r>
        <w:t>has been described as an ecosystem engineer due to its</w:t>
      </w:r>
      <w:r w:rsidRPr="00390E52">
        <w:t xml:space="preserve"> large-scale ecosystem </w:t>
      </w:r>
      <w:r>
        <w:t>disturbances (Koehn 2004; Weber and Brown 2009)</w:t>
      </w:r>
      <w:r w:rsidRPr="00390E52">
        <w:t xml:space="preserve">.  Common carp </w:t>
      </w:r>
      <w:r>
        <w:t>are</w:t>
      </w:r>
      <w:r w:rsidRPr="00390E52">
        <w:t xml:space="preserve"> associated with physical, chemical, </w:t>
      </w:r>
      <w:r w:rsidRPr="001B7D31">
        <w:t>and</w:t>
      </w:r>
      <w:r w:rsidRPr="00390E52">
        <w:t xml:space="preserve"> biological alterations to </w:t>
      </w:r>
      <w:r>
        <w:t xml:space="preserve">shallow </w:t>
      </w:r>
      <w:r w:rsidRPr="00390E52">
        <w:t xml:space="preserve">aquatic systems (Weber </w:t>
      </w:r>
      <w:r w:rsidRPr="001B7D31">
        <w:t>and</w:t>
      </w:r>
      <w:r w:rsidRPr="00390E52">
        <w:t xml:space="preserve"> Brown</w:t>
      </w:r>
      <w:r w:rsidR="00EE0565">
        <w:t xml:space="preserve"> 2009</w:t>
      </w:r>
      <w:r w:rsidRPr="00390E52">
        <w:t>).  Direct effects of common carp (</w:t>
      </w:r>
      <w:r>
        <w:t xml:space="preserve">e.g., </w:t>
      </w:r>
      <w:r w:rsidRPr="00390E52">
        <w:t xml:space="preserve">decreased water clarity </w:t>
      </w:r>
      <w:r w:rsidRPr="001B7D31">
        <w:t>and</w:t>
      </w:r>
      <w:r w:rsidRPr="00390E52">
        <w:t xml:space="preserve"> aquatic macrophyte coverage, increased</w:t>
      </w:r>
      <w:r>
        <w:t xml:space="preserve"> suspended</w:t>
      </w:r>
      <w:r w:rsidRPr="00390E52">
        <w:t xml:space="preserve"> nutrient availability) </w:t>
      </w:r>
      <w:r>
        <w:t xml:space="preserve">can </w:t>
      </w:r>
      <w:r w:rsidRPr="00390E52">
        <w:t>result in shifts in aquatic ecosystems between alternative equilibri</w:t>
      </w:r>
      <w:r>
        <w:t>a</w:t>
      </w:r>
      <w:r w:rsidRPr="00390E52">
        <w:t xml:space="preserve"> from </w:t>
      </w:r>
      <w:r>
        <w:t>a</w:t>
      </w:r>
      <w:r w:rsidRPr="00390E52">
        <w:t xml:space="preserve"> heterogeneous</w:t>
      </w:r>
      <w:r>
        <w:t>,</w:t>
      </w:r>
      <w:r w:rsidRPr="00390E52">
        <w:t xml:space="preserve"> clear macrophyte</w:t>
      </w:r>
      <w:r>
        <w:t>-</w:t>
      </w:r>
      <w:r w:rsidRPr="00390E52">
        <w:t xml:space="preserve">dominated state to </w:t>
      </w:r>
      <w:r>
        <w:t>a</w:t>
      </w:r>
      <w:r w:rsidRPr="00390E52">
        <w:t xml:space="preserve"> homogenous turbid</w:t>
      </w:r>
      <w:r>
        <w:t>,</w:t>
      </w:r>
      <w:r w:rsidRPr="00390E52">
        <w:t xml:space="preserve"> plankton</w:t>
      </w:r>
      <w:r>
        <w:t>-</w:t>
      </w:r>
      <w:r w:rsidRPr="00390E52">
        <w:t>dominated state (</w:t>
      </w:r>
      <w:proofErr w:type="spellStart"/>
      <w:r w:rsidRPr="00390E52">
        <w:t>Scheffer</w:t>
      </w:r>
      <w:proofErr w:type="spellEnd"/>
      <w:r w:rsidRPr="00390E52">
        <w:t xml:space="preserve"> </w:t>
      </w:r>
      <w:r w:rsidRPr="00E933A7">
        <w:t>et al.</w:t>
      </w:r>
      <w:r w:rsidRPr="00390E52">
        <w:t xml:space="preserve"> 2001; Weber </w:t>
      </w:r>
      <w:r w:rsidRPr="001B7D31">
        <w:t>and</w:t>
      </w:r>
      <w:r w:rsidRPr="00390E52">
        <w:t xml:space="preserve"> Brown 2009)</w:t>
      </w:r>
      <w:r>
        <w:t xml:space="preserve">, which may indirectly result in changes in native fish assemblages </w:t>
      </w:r>
      <w:r w:rsidRPr="001B7D31">
        <w:t>and</w:t>
      </w:r>
      <w:r>
        <w:t xml:space="preserve"> food web dynamics (</w:t>
      </w:r>
      <w:r w:rsidRPr="00390E52">
        <w:t xml:space="preserve">Jackson </w:t>
      </w:r>
      <w:r w:rsidRPr="00E933A7">
        <w:t>et al.</w:t>
      </w:r>
      <w:r w:rsidRPr="00390E52">
        <w:t xml:space="preserve"> 2010; </w:t>
      </w:r>
      <w:r>
        <w:t xml:space="preserve">Weber </w:t>
      </w:r>
      <w:r w:rsidRPr="001B7D31">
        <w:t>and</w:t>
      </w:r>
      <w:r w:rsidR="000A53A5">
        <w:t xml:space="preserve"> Brown 2011</w:t>
      </w:r>
      <w:r>
        <w:t>)</w:t>
      </w:r>
      <w:r w:rsidRPr="00390E52">
        <w:t xml:space="preserve">.  </w:t>
      </w:r>
    </w:p>
    <w:p w14:paraId="4E9714B8" w14:textId="77777777" w:rsidR="001341B7" w:rsidRDefault="001341B7" w:rsidP="001341B7"/>
    <w:p w14:paraId="00C88D89" w14:textId="788CD7A6" w:rsidR="00DB151A" w:rsidRDefault="00DB151A" w:rsidP="001341B7">
      <w:r>
        <w:t xml:space="preserve">Bigmouth buffalo </w:t>
      </w:r>
      <w:r w:rsidR="00154B3F">
        <w:t xml:space="preserve">is </w:t>
      </w:r>
      <w:r w:rsidR="00A60E11">
        <w:t xml:space="preserve">a native </w:t>
      </w:r>
      <w:proofErr w:type="spellStart"/>
      <w:r w:rsidR="00A60E11">
        <w:t>planktivore</w:t>
      </w:r>
      <w:proofErr w:type="spellEnd"/>
      <w:r w:rsidR="00A60E11">
        <w:t xml:space="preserve"> that </w:t>
      </w:r>
      <w:r w:rsidR="000B7BE4">
        <w:t>is</w:t>
      </w:r>
      <w:r w:rsidR="00A2543F">
        <w:t xml:space="preserve"> </w:t>
      </w:r>
      <w:r w:rsidR="00A60E11">
        <w:t>widely distributed in lakes and rivers across the Midwest.  Despite their commercial value, they are often considered a ‘rough fish’ by anglers</w:t>
      </w:r>
      <w:r w:rsidR="00D32C24">
        <w:t>, similar to common carp</w:t>
      </w:r>
      <w:r w:rsidR="00A60E11">
        <w:t xml:space="preserve">.  </w:t>
      </w:r>
      <w:r w:rsidR="001E2113">
        <w:t>Fishery managers are also concern</w:t>
      </w:r>
      <w:r w:rsidR="00B7454F">
        <w:t>ed about the potential role b</w:t>
      </w:r>
      <w:r w:rsidR="001E2113">
        <w:t>igmouth buffalo may play in regulating w</w:t>
      </w:r>
      <w:r w:rsidR="00F11B19">
        <w:t xml:space="preserve">ater quality in shallow lakes. </w:t>
      </w:r>
      <w:r w:rsidR="00A60E11">
        <w:t>Bigmouth buffalo consume primarily zooplankton (</w:t>
      </w:r>
      <w:proofErr w:type="spellStart"/>
      <w:r w:rsidR="00A60E11">
        <w:t>McComish</w:t>
      </w:r>
      <w:proofErr w:type="spellEnd"/>
      <w:r w:rsidR="00A60E11">
        <w:t xml:space="preserve"> 1967) and anecdotal information suggests that they can achieve high densities in some instances. Thus, bigmouth buffalo may regulate shallow lakes through trophic cascades</w:t>
      </w:r>
      <w:r w:rsidR="009C4554">
        <w:t xml:space="preserve"> by decreasing zooplankton populations, thereby resulting in increases in algal blooms</w:t>
      </w:r>
      <w:r w:rsidR="00A60E11">
        <w:t>, similar to bluegill (</w:t>
      </w:r>
      <w:r w:rsidR="00BC7F3F">
        <w:t xml:space="preserve">Carpenter et al. 1985; Carpenter and </w:t>
      </w:r>
      <w:proofErr w:type="spellStart"/>
      <w:r w:rsidR="00BC7F3F">
        <w:t>Kitchell</w:t>
      </w:r>
      <w:proofErr w:type="spellEnd"/>
      <w:r w:rsidR="00BC7F3F">
        <w:t xml:space="preserve"> 1988). </w:t>
      </w:r>
      <w:r w:rsidR="00A60E11">
        <w:t xml:space="preserve">However, sparse population information exists for buffalo and their potential role in regulating </w:t>
      </w:r>
      <w:r w:rsidR="00F11B19">
        <w:t xml:space="preserve">food web dynamics and </w:t>
      </w:r>
      <w:r w:rsidR="00A60E11">
        <w:t xml:space="preserve">water quality in shallow lakes is unknown. </w:t>
      </w:r>
    </w:p>
    <w:p w14:paraId="2DF2E2EF" w14:textId="77777777" w:rsidR="001341B7" w:rsidRDefault="001341B7" w:rsidP="001341B7"/>
    <w:p w14:paraId="28EA6FAD" w14:textId="4D16BE77" w:rsidR="00DB151A" w:rsidRDefault="00DB151A" w:rsidP="001341B7">
      <w:r>
        <w:t>One of the most basic data needs for managing fisheries is a sampling technique that can ac</w:t>
      </w:r>
      <w:r w:rsidR="00F11B19">
        <w:t>curately assess fish abundance.</w:t>
      </w:r>
      <w:r w:rsidR="009C4554">
        <w:t xml:space="preserve"> </w:t>
      </w:r>
      <w:r>
        <w:t>Currently, little information exists regarding the ability of traditional fisheries gears for assessing the abundance of common carp or bigmouth buffalo</w:t>
      </w:r>
      <w:r w:rsidR="009C4554">
        <w:t xml:space="preserve">. </w:t>
      </w:r>
      <w:r>
        <w:t xml:space="preserve">Work conducted in Minnesota suggests that electrofishing is a reliable metric for assessing common carp abundance but was conducted in small systems (Bajer </w:t>
      </w:r>
      <w:r w:rsidR="00516DBC">
        <w:t>and Sorenson 2012</w:t>
      </w:r>
      <w:r>
        <w:t>).</w:t>
      </w:r>
      <w:r w:rsidR="00951E1A">
        <w:t xml:space="preserve"> V</w:t>
      </w:r>
      <w:r w:rsidR="008212D9">
        <w:t>ariation in lake size</w:t>
      </w:r>
      <w:r w:rsidR="00B7454F">
        <w:t>, environmental conditions (e.g., conductivity, temperature),</w:t>
      </w:r>
      <w:r w:rsidR="008212D9">
        <w:t xml:space="preserve"> or carp density could influence the utility of standardized sampling gears for indexing carp population abundance.  </w:t>
      </w:r>
      <w:r>
        <w:t>In Iowa, electrofishing and bottom trawl CPUE was positively related to carp density in Lost Island Lake</w:t>
      </w:r>
      <w:r w:rsidR="00E24427">
        <w:t xml:space="preserve"> (</w:t>
      </w:r>
      <w:r w:rsidR="00B7454F">
        <w:t xml:space="preserve">J. </w:t>
      </w:r>
      <w:proofErr w:type="spellStart"/>
      <w:r w:rsidR="00B7454F">
        <w:t>Meerbeek</w:t>
      </w:r>
      <w:proofErr w:type="spellEnd"/>
      <w:r w:rsidR="00B7454F">
        <w:t xml:space="preserve">, </w:t>
      </w:r>
      <w:r w:rsidR="00E24427">
        <w:t>Iowa DNR, unpublished data)</w:t>
      </w:r>
      <w:r>
        <w:t xml:space="preserve">. However, it is unknown whether or not this relationship is applicable to other lakes </w:t>
      </w:r>
      <w:r w:rsidR="00D32C24">
        <w:t>across a gradient of carp densities and lake sizes</w:t>
      </w:r>
      <w:r>
        <w:t>.</w:t>
      </w:r>
    </w:p>
    <w:p w14:paraId="5DE67B13" w14:textId="77777777" w:rsidR="001341B7" w:rsidRDefault="001341B7" w:rsidP="001341B7"/>
    <w:p w14:paraId="3CF62583" w14:textId="13632747" w:rsidR="00B7454F" w:rsidRPr="00154FFD" w:rsidRDefault="00EE4DB7" w:rsidP="001341B7">
      <w:r w:rsidRPr="00390E52">
        <w:t xml:space="preserve">A variety of techniques have been applied to control common carp </w:t>
      </w:r>
      <w:r w:rsidR="00DB151A">
        <w:t xml:space="preserve">and buffalo </w:t>
      </w:r>
      <w:r w:rsidRPr="00390E52">
        <w:t>populations, including mechanical removal</w:t>
      </w:r>
      <w:r>
        <w:t xml:space="preserve"> (e.g., netting </w:t>
      </w:r>
      <w:r w:rsidRPr="001B7D31">
        <w:t>and</w:t>
      </w:r>
      <w:r>
        <w:t xml:space="preserve"> trapping)</w:t>
      </w:r>
      <w:r w:rsidRPr="00390E52">
        <w:t xml:space="preserve">, </w:t>
      </w:r>
      <w:r>
        <w:t xml:space="preserve">toxicants, </w:t>
      </w:r>
      <w:r w:rsidRPr="00390E52">
        <w:t>water level manipulation, fish barriers,</w:t>
      </w:r>
      <w:r>
        <w:t xml:space="preserve"> biotechnology, </w:t>
      </w:r>
      <w:r w:rsidRPr="001B7D31">
        <w:t>and</w:t>
      </w:r>
      <w:r>
        <w:t xml:space="preserve"> immunological methods </w:t>
      </w:r>
      <w:r w:rsidRPr="00390E52">
        <w:t>(</w:t>
      </w:r>
      <w:r w:rsidR="000A53A5">
        <w:t>Brown and Walker</w:t>
      </w:r>
      <w:r>
        <w:t xml:space="preserve"> 2004; </w:t>
      </w:r>
      <w:r w:rsidRPr="00390E52">
        <w:t xml:space="preserve">Weber </w:t>
      </w:r>
      <w:r w:rsidRPr="001B7D31">
        <w:t>and</w:t>
      </w:r>
      <w:r w:rsidRPr="00390E52">
        <w:t xml:space="preserve"> Brown 2009)</w:t>
      </w:r>
      <w:r>
        <w:t>.  Whole-</w:t>
      </w:r>
      <w:r w:rsidRPr="00390E52">
        <w:t xml:space="preserve">lake chemical </w:t>
      </w:r>
      <w:proofErr w:type="spellStart"/>
      <w:r w:rsidRPr="00390E52">
        <w:t>piscicide</w:t>
      </w:r>
      <w:proofErr w:type="spellEnd"/>
      <w:r w:rsidRPr="00390E52">
        <w:t xml:space="preserve"> applications have been successful at reducing or eliminating invasive fish populations</w:t>
      </w:r>
      <w:r>
        <w:t xml:space="preserve"> in small systems</w:t>
      </w:r>
      <w:r w:rsidRPr="00390E52">
        <w:t xml:space="preserve">, but their use is limited by lake size, costs, </w:t>
      </w:r>
      <w:r w:rsidRPr="001B7D31">
        <w:t>and</w:t>
      </w:r>
      <w:r w:rsidRPr="00390E52">
        <w:t xml:space="preserve"> public concerns about effects on </w:t>
      </w:r>
      <w:r>
        <w:t>non-target</w:t>
      </w:r>
      <w:r w:rsidRPr="00390E52">
        <w:t xml:space="preserve"> fishes </w:t>
      </w:r>
      <w:r w:rsidRPr="001B7D31">
        <w:t>and</w:t>
      </w:r>
      <w:r>
        <w:t xml:space="preserve"> risks to </w:t>
      </w:r>
      <w:r w:rsidRPr="00390E52">
        <w:t>human health (</w:t>
      </w:r>
      <w:proofErr w:type="spellStart"/>
      <w:r>
        <w:t>Meronek</w:t>
      </w:r>
      <w:proofErr w:type="spellEnd"/>
      <w:r>
        <w:t xml:space="preserve"> </w:t>
      </w:r>
      <w:r w:rsidRPr="00E933A7">
        <w:t>et al.</w:t>
      </w:r>
      <w:r w:rsidR="00EE0565">
        <w:t xml:space="preserve"> 1996</w:t>
      </w:r>
      <w:r w:rsidRPr="00390E52">
        <w:t xml:space="preserve">).  </w:t>
      </w:r>
      <w:r>
        <w:t>In contrast, m</w:t>
      </w:r>
      <w:r w:rsidRPr="00390E52">
        <w:t xml:space="preserve">echanical removal of invasive species provides a species-specific alternative to chemical reclamation (Hein </w:t>
      </w:r>
      <w:r w:rsidRPr="00E933A7">
        <w:t>et al.</w:t>
      </w:r>
      <w:r w:rsidRPr="00390E52">
        <w:t xml:space="preserve"> 2006; </w:t>
      </w:r>
      <w:proofErr w:type="spellStart"/>
      <w:r w:rsidRPr="00390E52">
        <w:t>Zipkin</w:t>
      </w:r>
      <w:proofErr w:type="spellEnd"/>
      <w:r w:rsidRPr="00390E52">
        <w:t xml:space="preserve"> </w:t>
      </w:r>
      <w:r w:rsidRPr="00E933A7">
        <w:t>et al.</w:t>
      </w:r>
      <w:r w:rsidRPr="00390E52">
        <w:t xml:space="preserve"> 2008)</w:t>
      </w:r>
      <w:r>
        <w:t>,</w:t>
      </w:r>
      <w:r w:rsidRPr="00390E52">
        <w:t xml:space="preserve"> but formal holistic evaluations of its effectiveness </w:t>
      </w:r>
      <w:r>
        <w:t xml:space="preserve">at controlling invasive populations </w:t>
      </w:r>
      <w:r w:rsidRPr="00390E52">
        <w:t xml:space="preserve">are scarce.  The most widely attempted </w:t>
      </w:r>
      <w:r>
        <w:t xml:space="preserve">mechanical </w:t>
      </w:r>
      <w:r w:rsidRPr="00390E52">
        <w:t>method to control common carp population</w:t>
      </w:r>
      <w:r>
        <w:t>s</w:t>
      </w:r>
      <w:r w:rsidRPr="00390E52">
        <w:t xml:space="preserve"> is commercial fishing using large seine nets (</w:t>
      </w:r>
      <w:r>
        <w:t xml:space="preserve">e.g., </w:t>
      </w:r>
      <w:r w:rsidRPr="00390E52">
        <w:t xml:space="preserve">Weber </w:t>
      </w:r>
      <w:r w:rsidRPr="001B7D31">
        <w:t>and</w:t>
      </w:r>
      <w:r w:rsidRPr="00390E52">
        <w:t xml:space="preserve"> Brown 2009</w:t>
      </w:r>
      <w:r>
        <w:t xml:space="preserve">; Colvin </w:t>
      </w:r>
      <w:r w:rsidRPr="00E933A7">
        <w:t>et al.</w:t>
      </w:r>
      <w:r>
        <w:t xml:space="preserve"> 2012</w:t>
      </w:r>
      <w:r w:rsidRPr="00390E52">
        <w:t xml:space="preserve">).  </w:t>
      </w:r>
      <w:r>
        <w:t>However</w:t>
      </w:r>
      <w:r w:rsidRPr="00390E52">
        <w:t xml:space="preserve">, </w:t>
      </w:r>
      <w:r>
        <w:t xml:space="preserve">supporting population dynamic data for common carp is lacking </w:t>
      </w:r>
      <w:r w:rsidRPr="001B7D31">
        <w:t>and</w:t>
      </w:r>
      <w:r>
        <w:t xml:space="preserve"> population-</w:t>
      </w:r>
      <w:r w:rsidRPr="00390E52">
        <w:t xml:space="preserve">level effects of mechanical removal </w:t>
      </w:r>
      <w:r>
        <w:t xml:space="preserve">are </w:t>
      </w:r>
      <w:r w:rsidR="00D32C24">
        <w:t>limited</w:t>
      </w:r>
      <w:r>
        <w:t xml:space="preserve">.  </w:t>
      </w:r>
    </w:p>
    <w:p w14:paraId="4A09D893" w14:textId="77777777" w:rsidR="00B7454F" w:rsidRDefault="00B7454F" w:rsidP="00EE4DB7">
      <w:pPr>
        <w:ind w:left="1440" w:hanging="1440"/>
        <w:rPr>
          <w:b/>
          <w:u w:val="single"/>
        </w:rPr>
      </w:pPr>
    </w:p>
    <w:p w14:paraId="76C64BE7" w14:textId="29C4A855" w:rsidR="00EE4DB7" w:rsidRDefault="00627522" w:rsidP="00EE4DB7">
      <w:pPr>
        <w:ind w:left="1440" w:hanging="1440"/>
      </w:pPr>
      <w:r w:rsidRPr="003A2B4F">
        <w:rPr>
          <w:b/>
          <w:u w:val="single"/>
        </w:rPr>
        <w:lastRenderedPageBreak/>
        <w:t>Objectives:</w:t>
      </w:r>
      <w:r w:rsidR="00EE4DB7">
        <w:t xml:space="preserve"> </w:t>
      </w:r>
    </w:p>
    <w:p w14:paraId="787A86D0" w14:textId="7D5A9CD1" w:rsidR="001341B7" w:rsidRDefault="001341B7" w:rsidP="00EE4DB7">
      <w:pPr>
        <w:ind w:left="1440" w:hanging="1440"/>
      </w:pPr>
    </w:p>
    <w:p w14:paraId="305AC837" w14:textId="2619DB4C" w:rsidR="00EE4DB7" w:rsidRDefault="00EE4DB7" w:rsidP="00EE4DB7">
      <w:pPr>
        <w:pStyle w:val="ListParagraph"/>
        <w:numPr>
          <w:ilvl w:val="0"/>
          <w:numId w:val="2"/>
        </w:numPr>
      </w:pPr>
      <w:r>
        <w:t>Assess the utility of electrofishing to assess common carp and buffalo abundance.</w:t>
      </w:r>
    </w:p>
    <w:p w14:paraId="25BFC404" w14:textId="13BF1585" w:rsidR="00EE4DB7" w:rsidRDefault="00AF1B04" w:rsidP="00EE4DB7">
      <w:pPr>
        <w:pStyle w:val="ListParagraph"/>
        <w:numPr>
          <w:ilvl w:val="0"/>
          <w:numId w:val="2"/>
        </w:numPr>
      </w:pPr>
      <w:r>
        <w:t xml:space="preserve">Monitor changes in </w:t>
      </w:r>
      <w:r w:rsidR="00EE4DB7">
        <w:t xml:space="preserve">common carp </w:t>
      </w:r>
      <w:r w:rsidR="00EF5807">
        <w:t xml:space="preserve">and buffalo </w:t>
      </w:r>
      <w:r w:rsidR="00EE4DB7">
        <w:t>abundance</w:t>
      </w:r>
      <w:r>
        <w:t xml:space="preserve"> and biomass in response to harvest</w:t>
      </w:r>
      <w:r w:rsidR="00EE4DB7">
        <w:t>.</w:t>
      </w:r>
    </w:p>
    <w:p w14:paraId="48CFA5B8" w14:textId="6A38BB0D" w:rsidR="00BE31D1" w:rsidRDefault="00BE31D1" w:rsidP="00EE4DB7">
      <w:pPr>
        <w:pStyle w:val="ListParagraph"/>
        <w:numPr>
          <w:ilvl w:val="0"/>
          <w:numId w:val="2"/>
        </w:numPr>
      </w:pPr>
      <w:r>
        <w:t xml:space="preserve">Monitor sportfish </w:t>
      </w:r>
      <w:r w:rsidR="00913E33">
        <w:t>community</w:t>
      </w:r>
      <w:r w:rsidR="00061292">
        <w:t>.</w:t>
      </w:r>
    </w:p>
    <w:p w14:paraId="152B45B6" w14:textId="77777777" w:rsidR="001341B7" w:rsidRDefault="001341B7" w:rsidP="00EB26B0">
      <w:pPr>
        <w:rPr>
          <w:b/>
          <w:u w:val="single"/>
        </w:rPr>
      </w:pPr>
    </w:p>
    <w:p w14:paraId="1E7C83CF" w14:textId="741CEFDF" w:rsidR="00044766" w:rsidRDefault="00627522" w:rsidP="00EB26B0">
      <w:r w:rsidRPr="003A2B4F">
        <w:rPr>
          <w:b/>
          <w:u w:val="single"/>
        </w:rPr>
        <w:t>Methods:</w:t>
      </w:r>
      <w:r w:rsidRPr="003A2B4F">
        <w:t xml:space="preserve">  </w:t>
      </w:r>
    </w:p>
    <w:p w14:paraId="368E225C" w14:textId="77777777" w:rsidR="0093717B" w:rsidRDefault="0093717B" w:rsidP="00DC43DD"/>
    <w:p w14:paraId="29D9652E" w14:textId="7579656E" w:rsidR="00EE4DB7" w:rsidRDefault="004F333D" w:rsidP="00DC43DD">
      <w:r>
        <w:rPr>
          <w:noProof/>
        </w:rPr>
        <w:drawing>
          <wp:anchor distT="0" distB="0" distL="114300" distR="114300" simplePos="0" relativeHeight="251658240" behindDoc="0" locked="0" layoutInCell="1" allowOverlap="1" wp14:anchorId="56C55ED8" wp14:editId="4C84A319">
            <wp:simplePos x="0" y="0"/>
            <wp:positionH relativeFrom="margin">
              <wp:posOffset>-34290</wp:posOffset>
            </wp:positionH>
            <wp:positionV relativeFrom="paragraph">
              <wp:posOffset>1253490</wp:posOffset>
            </wp:positionV>
            <wp:extent cx="6249670" cy="46145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 2019 Contract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9670" cy="4614545"/>
                    </a:xfrm>
                    <a:prstGeom prst="rect">
                      <a:avLst/>
                    </a:prstGeom>
                  </pic:spPr>
                </pic:pic>
              </a:graphicData>
            </a:graphic>
            <wp14:sizeRelH relativeFrom="margin">
              <wp14:pctWidth>0</wp14:pctWidth>
            </wp14:sizeRelH>
            <wp14:sizeRelV relativeFrom="margin">
              <wp14:pctHeight>0</wp14:pctHeight>
            </wp14:sizeRelV>
          </wp:anchor>
        </w:drawing>
      </w:r>
      <w:r w:rsidR="0093717B">
        <w:t xml:space="preserve">Seven shallow, natural lakes of Northwest Iowa are included in this study (Figure 1). </w:t>
      </w:r>
      <w:r w:rsidR="002C0CC2">
        <w:t>Sampling by Iowa State University</w:t>
      </w:r>
      <w:r w:rsidR="000865C0">
        <w:t xml:space="preserve"> (ISU)</w:t>
      </w:r>
      <w:r w:rsidR="00EE4DB7">
        <w:t xml:space="preserve"> </w:t>
      </w:r>
      <w:r w:rsidR="00AD76E3">
        <w:t>will be</w:t>
      </w:r>
      <w:r w:rsidR="00BE31D1">
        <w:t xml:space="preserve"> </w:t>
      </w:r>
      <w:r w:rsidR="00136A7D">
        <w:t xml:space="preserve">primarily </w:t>
      </w:r>
      <w:r w:rsidR="00BE31D1">
        <w:t xml:space="preserve">conducted on </w:t>
      </w:r>
      <w:r w:rsidR="00545677">
        <w:t xml:space="preserve">Center (220 acres), </w:t>
      </w:r>
      <w:r w:rsidR="001D524F">
        <w:t>Five Island (973 acres), Storm (3</w:t>
      </w:r>
      <w:r w:rsidR="00076564">
        <w:t>,</w:t>
      </w:r>
      <w:r w:rsidR="001D524F">
        <w:t>097 acres)</w:t>
      </w:r>
      <w:r w:rsidR="00EF5807">
        <w:t>,</w:t>
      </w:r>
      <w:r w:rsidR="001D524F">
        <w:t xml:space="preserve"> and Silver (Dick</w:t>
      </w:r>
      <w:r w:rsidR="00061292">
        <w:t>i</w:t>
      </w:r>
      <w:r w:rsidR="001D524F">
        <w:t>nson; 1</w:t>
      </w:r>
      <w:r w:rsidR="00076564">
        <w:t>,</w:t>
      </w:r>
      <w:r w:rsidR="001D524F">
        <w:t>040 acres) lakes located in northwestern Iowa</w:t>
      </w:r>
      <w:r w:rsidR="00E37750">
        <w:t xml:space="preserve"> starting in spring 2018</w:t>
      </w:r>
      <w:r w:rsidR="00F11B19">
        <w:t xml:space="preserve"> through the conclusion of the study</w:t>
      </w:r>
      <w:r w:rsidR="00BE31D1">
        <w:t>.</w:t>
      </w:r>
      <w:r w:rsidR="00755F79">
        <w:t xml:space="preserve"> </w:t>
      </w:r>
      <w:r w:rsidR="006F6EDC">
        <w:t xml:space="preserve">Iowa DNR </w:t>
      </w:r>
      <w:r w:rsidR="00AD76E3">
        <w:t>will primarily sample</w:t>
      </w:r>
      <w:r w:rsidR="006F6EDC">
        <w:t xml:space="preserve"> fish at </w:t>
      </w:r>
      <w:r w:rsidR="00E37750">
        <w:t>North (453 acr</w:t>
      </w:r>
      <w:r w:rsidR="003939B4">
        <w:t>es) and South (600 acres) Twin l</w:t>
      </w:r>
      <w:r w:rsidR="00E37750">
        <w:t>akes and Blue Lake (269 acres)</w:t>
      </w:r>
      <w:r w:rsidR="006F6EDC">
        <w:t xml:space="preserve">. </w:t>
      </w:r>
      <w:r w:rsidR="00755F79">
        <w:t>Lake maps</w:t>
      </w:r>
      <w:r w:rsidR="00DC43DD">
        <w:t xml:space="preserve"> are provided in Appendices A-G. </w:t>
      </w:r>
      <w:r w:rsidR="00AD76E3">
        <w:t>Both ISU and Iowa DNR have agreed to an exchange of labor so that each lake is visited by both entities each year and personnel can be moved to where they are needed the most.</w:t>
      </w:r>
    </w:p>
    <w:p w14:paraId="61B243F6" w14:textId="54DE83F5" w:rsidR="004F333D" w:rsidRPr="00D862D9" w:rsidRDefault="004F333D" w:rsidP="004F333D">
      <w:r w:rsidRPr="004F333D">
        <w:rPr>
          <w:b/>
        </w:rPr>
        <w:t xml:space="preserve">Figure </w:t>
      </w:r>
      <w:r w:rsidRPr="004F333D">
        <w:rPr>
          <w:b/>
        </w:rPr>
        <w:fldChar w:fldCharType="begin"/>
      </w:r>
      <w:r w:rsidRPr="004F333D">
        <w:rPr>
          <w:b/>
        </w:rPr>
        <w:instrText xml:space="preserve"> SEQ Figure \* ARABIC </w:instrText>
      </w:r>
      <w:r w:rsidRPr="004F333D">
        <w:rPr>
          <w:b/>
        </w:rPr>
        <w:fldChar w:fldCharType="separate"/>
      </w:r>
      <w:r w:rsidRPr="004F333D">
        <w:rPr>
          <w:b/>
          <w:noProof/>
        </w:rPr>
        <w:t>1</w:t>
      </w:r>
      <w:r w:rsidRPr="004F333D">
        <w:rPr>
          <w:b/>
        </w:rPr>
        <w:fldChar w:fldCharType="end"/>
      </w:r>
      <w:r w:rsidRPr="004F333D">
        <w:rPr>
          <w:b/>
        </w:rPr>
        <w:t xml:space="preserve">: </w:t>
      </w:r>
      <w:r>
        <w:t>Map of seven study lakes included in the common carp and bigmouth buffalo population study in Northwest Iowa. Study lakes either experienced incentivized commercial harvest (filled circles), traditional commercial harvest (crossed circles), or were reference systems with no harvest (open circles) in 2019.</w:t>
      </w:r>
    </w:p>
    <w:p w14:paraId="140B6C68" w14:textId="496CFED7" w:rsidR="00DC43DD" w:rsidRDefault="00DC43DD" w:rsidP="00DC43DD"/>
    <w:p w14:paraId="025888D1" w14:textId="28C4185F" w:rsidR="00F96B9E" w:rsidRDefault="000865C0" w:rsidP="000865C0">
      <w:r>
        <w:lastRenderedPageBreak/>
        <w:t xml:space="preserve">Commercial fishers will </w:t>
      </w:r>
      <w:r w:rsidR="00EF5807">
        <w:t xml:space="preserve">harvest </w:t>
      </w:r>
      <w:r w:rsidR="00F11B19">
        <w:t>common carp and buffalo in</w:t>
      </w:r>
      <w:r w:rsidR="00AD76E3">
        <w:t xml:space="preserve"> </w:t>
      </w:r>
      <w:r>
        <w:t xml:space="preserve">Center, Five Island, </w:t>
      </w:r>
      <w:r w:rsidR="009E27B2">
        <w:t>North Twin</w:t>
      </w:r>
      <w:r>
        <w:t>, Silver</w:t>
      </w:r>
      <w:r w:rsidR="00F11B19">
        <w:t>, and Storm</w:t>
      </w:r>
      <w:r>
        <w:t xml:space="preserve"> lakes during spring</w:t>
      </w:r>
      <w:r w:rsidR="009E27B2">
        <w:t xml:space="preserve"> and winter of</w:t>
      </w:r>
      <w:r>
        <w:t xml:space="preserve"> 2018, 2019, and 2020</w:t>
      </w:r>
      <w:r w:rsidR="00AD76E3">
        <w:t>. In 2018</w:t>
      </w:r>
      <w:r w:rsidR="009E27B2">
        <w:t>,</w:t>
      </w:r>
      <w:r w:rsidR="00AD76E3">
        <w:t xml:space="preserve"> common carp and buffalo were commercially harvested from Center, Five Island Lake, and Silver lakes. In 2019, commercial fishing contracts for </w:t>
      </w:r>
      <w:r w:rsidR="00545850">
        <w:t>Center and North Twin</w:t>
      </w:r>
      <w:r w:rsidR="00AD76E3">
        <w:t xml:space="preserve"> lakes include an incentive for meeting common carp harvest quotas</w:t>
      </w:r>
      <w:r w:rsidR="009E27B2">
        <w:t xml:space="preserve"> set by Iowa DNR based on 2018 biomass estimates</w:t>
      </w:r>
      <w:r w:rsidR="00AD76E3">
        <w:t xml:space="preserve">. </w:t>
      </w:r>
      <w:r w:rsidR="00F11B19">
        <w:t xml:space="preserve">The incentivized contract for North Twin Lake was extended at no cost to the commercial through </w:t>
      </w:r>
      <w:r w:rsidR="00F96B9E">
        <w:t>May 21, 2020 as commercial anglers exceeded bigmouth buffalo quotas and will continue to harvest fish through the cold water season of spring 2020. The incentivized contract for Center Lake in 2019 was not a success, and contractors accepted a penalty instead of continuing harvest effort to meet common carp quotas, and no commercial fishing contract was implemented in Center Lake for 2020.</w:t>
      </w:r>
    </w:p>
    <w:p w14:paraId="5705F8A8" w14:textId="45BEE888" w:rsidR="00F96B9E" w:rsidRDefault="00F96B9E" w:rsidP="000865C0"/>
    <w:p w14:paraId="31F3F9DC" w14:textId="304CE27F" w:rsidR="00F96B9E" w:rsidDel="00292CF9" w:rsidRDefault="00AD76E3" w:rsidP="00B64A39">
      <w:pPr>
        <w:rPr>
          <w:del w:id="1" w:author="Weber, Michael J [NREM]" w:date="2020-02-14T09:59:00Z"/>
        </w:rPr>
      </w:pPr>
      <w:r>
        <w:t>Traditional (non-incentivized) commercial fishi</w:t>
      </w:r>
      <w:r w:rsidR="00F96B9E">
        <w:t>ng contracts will be issued for Five Island,</w:t>
      </w:r>
      <w:r w:rsidR="00545850">
        <w:t xml:space="preserve"> Silver</w:t>
      </w:r>
      <w:r w:rsidR="00F96B9E">
        <w:t>, and Storm</w:t>
      </w:r>
      <w:r w:rsidR="00545850">
        <w:t xml:space="preserve"> lakes, with South Twin Lake</w:t>
      </w:r>
      <w:r>
        <w:t xml:space="preserve"> and </w:t>
      </w:r>
      <w:r w:rsidR="00F96B9E">
        <w:t>Blue</w:t>
      </w:r>
      <w:r>
        <w:t xml:space="preserve"> Lake serving as reference systems without harvest</w:t>
      </w:r>
      <w:r w:rsidR="0093717B">
        <w:t xml:space="preserve"> (Figure 1)</w:t>
      </w:r>
      <w:r>
        <w:t>.</w:t>
      </w:r>
      <w:r w:rsidR="009E27B2">
        <w:t xml:space="preserve"> Contracts will be renewed annually with quotas for incentivized harvest lakes adjusted based on updated estimates.</w:t>
      </w:r>
    </w:p>
    <w:p w14:paraId="2C3E68D7" w14:textId="1AE4D19E" w:rsidR="000865C0" w:rsidRDefault="00292CF9" w:rsidP="00DC43DD">
      <w:ins w:id="2" w:author="Weber, Michael J [NREM]" w:date="2020-02-14T09:59:00Z">
        <w:r>
          <w:t xml:space="preserve"> </w:t>
        </w:r>
      </w:ins>
      <w:r w:rsidR="00AD76E3">
        <w:t xml:space="preserve">To assess changes in common carp and bigmouth buffalo abundance and biomass, </w:t>
      </w:r>
      <w:r w:rsidR="000865C0">
        <w:t xml:space="preserve">Iowa DNR and Iowa State University personnel </w:t>
      </w:r>
      <w:r w:rsidR="00CB689A">
        <w:t>have been conducted</w:t>
      </w:r>
      <w:r w:rsidR="009E27B2">
        <w:t xml:space="preserve"> a capture-mark-recapture </w:t>
      </w:r>
      <w:r w:rsidR="00CB689A">
        <w:t>analysis</w:t>
      </w:r>
      <w:r w:rsidR="009E27B2">
        <w:t xml:space="preserve">. Common carp and bigmouth buffalo </w:t>
      </w:r>
      <w:r w:rsidR="00CB689A">
        <w:t>are</w:t>
      </w:r>
      <w:r w:rsidR="009E27B2">
        <w:t xml:space="preserve"> tagged with</w:t>
      </w:r>
      <w:r w:rsidR="000865C0">
        <w:t xml:space="preserve"> a self-piercing operculum tag and </w:t>
      </w:r>
      <w:r w:rsidR="009E27B2">
        <w:t xml:space="preserve">given </w:t>
      </w:r>
      <w:r w:rsidR="000865C0">
        <w:t>year-specific fin clips (e.g., 2017: right pelvic, 2018: left pectoral, 2019: left pelvic, 2020: anal)</w:t>
      </w:r>
      <w:r w:rsidR="00AD76E3">
        <w:t xml:space="preserve">. </w:t>
      </w:r>
      <w:r w:rsidR="000865C0">
        <w:t xml:space="preserve">A subset of common carp (~100 fish per lake) </w:t>
      </w:r>
      <w:r w:rsidR="00CB689A">
        <w:t xml:space="preserve">have </w:t>
      </w:r>
      <w:r w:rsidR="000865C0">
        <w:t xml:space="preserve">not be tagged and instead will be measured for length and weight and </w:t>
      </w:r>
      <w:r w:rsidR="00AD76E3">
        <w:t xml:space="preserve">euthanized to remove </w:t>
      </w:r>
      <w:r w:rsidR="000865C0">
        <w:t>aging structures (e.g., otoliths</w:t>
      </w:r>
      <w:r w:rsidR="00AD76E3">
        <w:t>, dorsal spines)</w:t>
      </w:r>
      <w:r w:rsidR="000865C0">
        <w:t xml:space="preserve">. After fish have been marked, ISU and Iowa DNR return to each lake during spring and summer to recapture fish using pulsed DC electrofishing. The total number of carp and buffalo captured and number captured with a tag and/or specific fin clip will be recorded for each electrofishing run to estimate tag loss and population abundance.  Sampling location and effort for each gear will be recorded to calculate catch per unit effort (CPUE; number per hour).  Annual population and biomass estimates </w:t>
      </w:r>
      <w:r w:rsidR="0018157B">
        <w:t xml:space="preserve">for each year </w:t>
      </w:r>
      <w:r w:rsidR="000865C0">
        <w:t>will be calculated for all lakes using the modified Schnabel population estimate</w:t>
      </w:r>
      <w:r w:rsidR="009E27B2">
        <w:t xml:space="preserve"> and length-specific weight estimates, </w:t>
      </w:r>
      <w:r w:rsidR="00154B3F">
        <w:t>respectively</w:t>
      </w:r>
      <w:r w:rsidR="000865C0">
        <w:t xml:space="preserve">.  </w:t>
      </w:r>
    </w:p>
    <w:p w14:paraId="7148C650" w14:textId="77777777" w:rsidR="002B7C86" w:rsidRDefault="002B7C86" w:rsidP="00DC43DD"/>
    <w:p w14:paraId="0FECCC79" w14:textId="784772E7" w:rsidR="00DC43DD" w:rsidRDefault="00A12ED1" w:rsidP="00DC43DD">
      <w:r>
        <w:t>Fish sampling was primarily conducted by boat electrofishing. Beginning in May</w:t>
      </w:r>
      <w:r w:rsidR="00D862D9">
        <w:t xml:space="preserve"> of each year</w:t>
      </w:r>
      <w:r>
        <w:t xml:space="preserve">, standard electrofishing transects were sampled systematically during the first </w:t>
      </w:r>
      <w:r w:rsidR="00D862D9">
        <w:t>half</w:t>
      </w:r>
      <w:r>
        <w:t xml:space="preserve"> of the month and continued to be sampled repeatedly in the beginning of every month until October</w:t>
      </w:r>
      <w:r w:rsidR="00D862D9">
        <w:t xml:space="preserve"> or later</w:t>
      </w:r>
      <w:r>
        <w:t xml:space="preserve">. Additional </w:t>
      </w:r>
      <w:r w:rsidR="0018157B">
        <w:t>boat electrofishing</w:t>
      </w:r>
      <w:r>
        <w:t xml:space="preserve"> occurred in the latter half of each month between May and </w:t>
      </w:r>
      <w:r w:rsidR="00D862D9">
        <w:t>October/November of each year</w:t>
      </w:r>
      <w:r>
        <w:t xml:space="preserve">, where the sampling crew could use their own discretion on sampling locations in each lake. </w:t>
      </w:r>
      <w:r w:rsidR="0018157B">
        <w:t xml:space="preserve">Under this sampling design, </w:t>
      </w:r>
      <w:r w:rsidR="00154B3F">
        <w:t xml:space="preserve">our goal is to sample </w:t>
      </w:r>
      <w:r w:rsidR="0018157B">
        <w:t>each lake at least 15 times per year</w:t>
      </w:r>
      <w:r w:rsidR="00394CC6">
        <w:t xml:space="preserve">. </w:t>
      </w:r>
    </w:p>
    <w:p w14:paraId="0A6CF688" w14:textId="77777777" w:rsidR="00394CC6" w:rsidRDefault="00394CC6" w:rsidP="00DC43DD"/>
    <w:p w14:paraId="113A7835" w14:textId="27D7412C" w:rsidR="00394CC6" w:rsidRDefault="00394CC6" w:rsidP="00DC43DD">
      <w:r>
        <w:t xml:space="preserve">In addition to electrofishing, ISU and IA DNR </w:t>
      </w:r>
      <w:r w:rsidR="00CB689A">
        <w:t xml:space="preserve">have </w:t>
      </w:r>
      <w:r w:rsidR="0018157B">
        <w:t>coordinate</w:t>
      </w:r>
      <w:r w:rsidR="00CB689A">
        <w:t>d</w:t>
      </w:r>
      <w:r>
        <w:t xml:space="preserve"> with commercial harvesters </w:t>
      </w:r>
      <w:r w:rsidR="00154B3F">
        <w:t xml:space="preserve">in the spring </w:t>
      </w:r>
      <w:r>
        <w:t xml:space="preserve">to tag common carp and bigmouth buffalo in </w:t>
      </w:r>
      <w:r w:rsidR="0018157B">
        <w:t xml:space="preserve">each lake. Contracts with the commercial anglers </w:t>
      </w:r>
      <w:r w:rsidR="00CB689A">
        <w:t xml:space="preserve">stipulate they will </w:t>
      </w:r>
      <w:del w:id="3" w:author="Weber, Michael J [NREM]" w:date="2020-02-14T10:23:00Z">
        <w:r w:rsidR="00CB689A" w:rsidDel="00D93F80">
          <w:delText>must</w:delText>
        </w:r>
        <w:r w:rsidR="0018157B" w:rsidDel="00D93F80">
          <w:delText xml:space="preserve"> </w:delText>
        </w:r>
      </w:del>
      <w:r w:rsidR="0018157B">
        <w:t>assist</w:t>
      </w:r>
      <w:del w:id="4" w:author="Weber, Michael J [NREM]" w:date="2020-02-14T10:23:00Z">
        <w:r w:rsidR="0018157B" w:rsidDel="00D93F80">
          <w:delText>ance</w:delText>
        </w:r>
      </w:del>
      <w:r w:rsidR="0018157B">
        <w:t xml:space="preserve"> in capturing fish to tag, and in lakes without commercial fishing contracts</w:t>
      </w:r>
      <w:r w:rsidR="00CB689A">
        <w:t>,</w:t>
      </w:r>
      <w:r w:rsidR="0018157B">
        <w:t xml:space="preserve"> fee-for-service agreement</w:t>
      </w:r>
      <w:r w:rsidR="00CB689A">
        <w:t>s have been</w:t>
      </w:r>
      <w:r w:rsidR="0018157B">
        <w:t xml:space="preserve"> implemented to compensate commercial fishing operations for their time and equipment. </w:t>
      </w:r>
      <w:r w:rsidR="00B72442">
        <w:t xml:space="preserve">This </w:t>
      </w:r>
      <w:r w:rsidR="00CF3D0A">
        <w:t>b</w:t>
      </w:r>
      <w:r w:rsidR="0018157B">
        <w:t xml:space="preserve">iomass harvest estimates and return of tags from marked fish that </w:t>
      </w:r>
      <w:r w:rsidR="00CF3D0A">
        <w:t>are</w:t>
      </w:r>
      <w:r w:rsidR="0018157B">
        <w:t xml:space="preserve"> harvested will also be requirements of the commercial fishing contracts in these lakes.</w:t>
      </w:r>
    </w:p>
    <w:p w14:paraId="0B223098" w14:textId="77777777" w:rsidR="00BE31D1" w:rsidRDefault="00BE31D1" w:rsidP="00EB26B0"/>
    <w:p w14:paraId="39AEF88F" w14:textId="19AE68AA" w:rsidR="00024119" w:rsidRDefault="009E27B2" w:rsidP="00024119">
      <w:r>
        <w:t xml:space="preserve">Changes in annual biomass </w:t>
      </w:r>
      <w:r w:rsidR="00CC683F">
        <w:t xml:space="preserve">estimates will be compared to </w:t>
      </w:r>
      <w:r>
        <w:t xml:space="preserve">harvested </w:t>
      </w:r>
      <w:r w:rsidR="00CC683F">
        <w:t>biomass of carp and buffalo to estimate the level of harvest in each lake.</w:t>
      </w:r>
      <w:r w:rsidR="00A8106D">
        <w:t xml:space="preserve"> Harvest occur</w:t>
      </w:r>
      <w:r w:rsidR="00CB689A">
        <w:t>ring</w:t>
      </w:r>
      <w:r w:rsidR="00A8106D">
        <w:t xml:space="preserve"> between sampling seasons (approximately </w:t>
      </w:r>
      <w:r w:rsidR="00D862D9">
        <w:t>October</w:t>
      </w:r>
      <w:r w:rsidR="00A8106D">
        <w:t xml:space="preserve"> to May each year) </w:t>
      </w:r>
      <w:r w:rsidR="00D862D9">
        <w:t xml:space="preserve">is </w:t>
      </w:r>
      <w:r>
        <w:t xml:space="preserve">combined </w:t>
      </w:r>
      <w:r w:rsidR="00D862D9">
        <w:t>in</w:t>
      </w:r>
      <w:r>
        <w:t xml:space="preserve">to a </w:t>
      </w:r>
      <w:r w:rsidR="00D862D9">
        <w:t xml:space="preserve">single </w:t>
      </w:r>
      <w:r>
        <w:t>sampling season reflective of both calendar years</w:t>
      </w:r>
      <w:r w:rsidR="00A8106D">
        <w:t>. For example, fish harvest</w:t>
      </w:r>
      <w:r>
        <w:t>ed</w:t>
      </w:r>
      <w:r w:rsidR="00A8106D">
        <w:t xml:space="preserve"> </w:t>
      </w:r>
      <w:r>
        <w:t xml:space="preserve">from a lake </w:t>
      </w:r>
      <w:r w:rsidR="00A8106D">
        <w:t xml:space="preserve">in </w:t>
      </w:r>
      <w:r>
        <w:t xml:space="preserve">December 2017 </w:t>
      </w:r>
      <w:r w:rsidR="00A8106D">
        <w:t xml:space="preserve">and </w:t>
      </w:r>
      <w:r>
        <w:t xml:space="preserve">again </w:t>
      </w:r>
      <w:r w:rsidR="00A8106D">
        <w:t xml:space="preserve">May 2018 will be classified as part </w:t>
      </w:r>
      <w:r w:rsidR="00A8106D">
        <w:lastRenderedPageBreak/>
        <w:t xml:space="preserve">of the </w:t>
      </w:r>
      <w:r>
        <w:t>17-18</w:t>
      </w:r>
      <w:r w:rsidR="00A8106D">
        <w:t xml:space="preserve"> harvest season.</w:t>
      </w:r>
      <w:r w:rsidR="00CF3D0A">
        <w:t xml:space="preserve"> Therefore, a given year’s population and biomass estimates represent common carp and bigmouth buffalo abundances after the conclusion </w:t>
      </w:r>
      <w:r w:rsidR="00600F35">
        <w:t xml:space="preserve">of the previous season’s </w:t>
      </w:r>
      <w:r w:rsidR="00CF3D0A">
        <w:t>commercial harvest.</w:t>
      </w:r>
      <w:r w:rsidR="00D77FC1">
        <w:t xml:space="preserve"> </w:t>
      </w:r>
      <w:r w:rsidR="00CC683F">
        <w:t xml:space="preserve">Common carp and buffalo population indices (e.g., CPUE, PSD, </w:t>
      </w:r>
      <w:proofErr w:type="spellStart"/>
      <w:proofErr w:type="gramStart"/>
      <w:r w:rsidR="00CC683F" w:rsidRPr="003939B4">
        <w:rPr>
          <w:i/>
        </w:rPr>
        <w:t>W</w:t>
      </w:r>
      <w:r w:rsidR="00CC683F" w:rsidRPr="003939B4">
        <w:rPr>
          <w:i/>
          <w:vertAlign w:val="subscript"/>
        </w:rPr>
        <w:t>r</w:t>
      </w:r>
      <w:proofErr w:type="spellEnd"/>
      <w:proofErr w:type="gramEnd"/>
      <w:r w:rsidR="00CC683F">
        <w:t>) wil</w:t>
      </w:r>
      <w:r w:rsidR="00197D86">
        <w:t>l be monitored through time</w:t>
      </w:r>
      <w:r w:rsidR="00CC683F">
        <w:t xml:space="preserve"> to evaluate </w:t>
      </w:r>
      <w:r w:rsidR="00600F35">
        <w:t>each species’</w:t>
      </w:r>
      <w:r w:rsidR="00CC683F">
        <w:t xml:space="preserve"> changes in response to commercial fish removals.</w:t>
      </w:r>
      <w:r w:rsidR="00672124">
        <w:t xml:space="preserve"> </w:t>
      </w:r>
      <w:r w:rsidR="00600F35">
        <w:t xml:space="preserve">In addition, growth curves and recruitment will be monitored at each lake to describe the effect of harvest on these populations </w:t>
      </w:r>
      <w:r>
        <w:t>and to test for causal relationships between harvest and changes in growth rates for carp and buffalo.</w:t>
      </w:r>
    </w:p>
    <w:p w14:paraId="0882486A" w14:textId="77777777" w:rsidR="008D7954" w:rsidRDefault="008D7954" w:rsidP="00024119"/>
    <w:p w14:paraId="7B2CBC5E" w14:textId="09613EDD" w:rsidR="007B69FC" w:rsidRPr="00D862D9" w:rsidRDefault="00024119" w:rsidP="00EC106F">
      <w:r>
        <w:t>S</w:t>
      </w:r>
      <w:r w:rsidR="00A06F07">
        <w:t xml:space="preserve">pring electrofishing and </w:t>
      </w:r>
      <w:r w:rsidR="00A87BA2">
        <w:t xml:space="preserve">fall </w:t>
      </w:r>
      <w:r w:rsidR="00A06F07">
        <w:t xml:space="preserve">trap nets </w:t>
      </w:r>
      <w:r w:rsidR="00CB689A">
        <w:t>are</w:t>
      </w:r>
      <w:r w:rsidR="00A06F07">
        <w:t xml:space="preserve"> conducted in each lake to assess fish communities prior to and following </w:t>
      </w:r>
      <w:r>
        <w:t xml:space="preserve">carp and buffalo </w:t>
      </w:r>
      <w:r w:rsidR="00A06F07">
        <w:t>removals.</w:t>
      </w:r>
      <w:r w:rsidR="005012DA">
        <w:t xml:space="preserve">  Number of electrofishing runs and trap net nights vary based on lake size in accordance to Iowa DNR standardized lake surveys.  A subset of captured fish </w:t>
      </w:r>
      <w:r w:rsidR="00CB689A">
        <w:t>are</w:t>
      </w:r>
      <w:r w:rsidR="00B21796">
        <w:t xml:space="preserve"> measured </w:t>
      </w:r>
      <w:r w:rsidR="008719CE">
        <w:t xml:space="preserve">(TL mm) </w:t>
      </w:r>
      <w:r w:rsidR="00B21796">
        <w:t>and weigh</w:t>
      </w:r>
      <w:r w:rsidR="00EB6120">
        <w:t>ed</w:t>
      </w:r>
      <w:r w:rsidR="005012DA">
        <w:t xml:space="preserve"> </w:t>
      </w:r>
      <w:r w:rsidR="008719CE">
        <w:t>(g)</w:t>
      </w:r>
      <w:r w:rsidR="00CB689A">
        <w:t xml:space="preserve">, </w:t>
      </w:r>
      <w:r w:rsidR="005012DA">
        <w:t xml:space="preserve">aging structures </w:t>
      </w:r>
      <w:r w:rsidR="008719CE">
        <w:t xml:space="preserve">(e.g., scales, spines) </w:t>
      </w:r>
      <w:r w:rsidR="00CB689A">
        <w:t>are</w:t>
      </w:r>
      <w:r w:rsidR="005012DA">
        <w:t xml:space="preserve"> removed</w:t>
      </w:r>
      <w:r w:rsidR="009E27B2">
        <w:t xml:space="preserve">, and all other fish </w:t>
      </w:r>
      <w:r w:rsidR="00CB689A">
        <w:t>are</w:t>
      </w:r>
      <w:r w:rsidR="009E27B2">
        <w:t xml:space="preserve"> released alive</w:t>
      </w:r>
      <w:r w:rsidR="005012DA">
        <w:t>.</w:t>
      </w:r>
      <w:r w:rsidR="00FC083B">
        <w:t xml:space="preserve"> Sport fish population indices (e.g. CPUE, PSD, </w:t>
      </w:r>
      <w:proofErr w:type="spellStart"/>
      <w:proofErr w:type="gramStart"/>
      <w:r w:rsidR="00FC083B">
        <w:t>W</w:t>
      </w:r>
      <w:r w:rsidR="00FC083B" w:rsidRPr="00FC083B">
        <w:rPr>
          <w:vertAlign w:val="subscript"/>
        </w:rPr>
        <w:t>r</w:t>
      </w:r>
      <w:proofErr w:type="spellEnd"/>
      <w:proofErr w:type="gramEnd"/>
      <w:r w:rsidR="00FC083B">
        <w:t xml:space="preserve">) </w:t>
      </w:r>
      <w:r w:rsidR="00CB689A">
        <w:t xml:space="preserve">are </w:t>
      </w:r>
      <w:r w:rsidR="00FC083B">
        <w:t>be</w:t>
      </w:r>
      <w:r w:rsidR="00CB689A">
        <w:t>ing</w:t>
      </w:r>
      <w:r w:rsidR="00FC083B">
        <w:t xml:space="preserve"> monitored through time to evaluate changes in response to </w:t>
      </w:r>
      <w:r w:rsidR="0034290F">
        <w:t xml:space="preserve">carp and buffalo </w:t>
      </w:r>
      <w:r w:rsidR="00FC083B">
        <w:t>removal.</w:t>
      </w:r>
    </w:p>
    <w:p w14:paraId="0774FF02" w14:textId="77777777" w:rsidR="00B64A39" w:rsidRDefault="00B64A39" w:rsidP="00EC106F">
      <w:pPr>
        <w:rPr>
          <w:b/>
          <w:u w:val="single"/>
        </w:rPr>
      </w:pPr>
    </w:p>
    <w:p w14:paraId="420B2B48" w14:textId="57703A2F" w:rsidR="00EB26B0" w:rsidRPr="00D77FC1" w:rsidRDefault="00EC106F" w:rsidP="00EC106F">
      <w:r>
        <w:rPr>
          <w:b/>
          <w:u w:val="single"/>
        </w:rPr>
        <w:t xml:space="preserve">Task 1: </w:t>
      </w:r>
      <w:r w:rsidR="00111413">
        <w:rPr>
          <w:b/>
          <w:u w:val="single"/>
        </w:rPr>
        <w:t>Common Carp and Bigmouth Buffalo Monitoring</w:t>
      </w:r>
    </w:p>
    <w:p w14:paraId="41884D7C" w14:textId="77777777" w:rsidR="00111413" w:rsidRDefault="00111413" w:rsidP="00EC106F">
      <w:pPr>
        <w:rPr>
          <w:b/>
          <w:u w:val="single"/>
        </w:rPr>
      </w:pPr>
    </w:p>
    <w:p w14:paraId="25117034" w14:textId="781BE34F" w:rsidR="00EA6914" w:rsidRDefault="00182C9F" w:rsidP="0014358C">
      <w:r>
        <w:t xml:space="preserve">Capture-mark-recapture </w:t>
      </w:r>
      <w:r w:rsidR="004E6CE1">
        <w:t xml:space="preserve">(CMR) </w:t>
      </w:r>
      <w:r>
        <w:t xml:space="preserve">sampling for </w:t>
      </w:r>
      <w:r w:rsidR="0018157B">
        <w:t xml:space="preserve">common carp and bigmouth buffalo </w:t>
      </w:r>
      <w:r>
        <w:t>population estimates began at four of the seven lakes in 2017 (Blue, Center, North and South Twin)</w:t>
      </w:r>
      <w:r w:rsidR="0018157B">
        <w:t xml:space="preserve"> and expanded to all seven</w:t>
      </w:r>
      <w:r w:rsidR="00745B76">
        <w:t xml:space="preserve"> study</w:t>
      </w:r>
      <w:r w:rsidR="0018157B">
        <w:t xml:space="preserve"> lakes in 2018</w:t>
      </w:r>
      <w:r w:rsidR="00D862D9">
        <w:t xml:space="preserve"> and 2019</w:t>
      </w:r>
      <w:r>
        <w:t xml:space="preserve">. </w:t>
      </w:r>
      <w:r w:rsidR="00E63F6E">
        <w:t>The primary sampling method was boat electrofishing</w:t>
      </w:r>
      <w:r w:rsidR="00154B3F">
        <w:t>.</w:t>
      </w:r>
      <w:r w:rsidR="00E63F6E">
        <w:t xml:space="preserve"> </w:t>
      </w:r>
      <w:r w:rsidR="00154B3F">
        <w:t>H</w:t>
      </w:r>
      <w:r w:rsidR="00E63F6E">
        <w:t>owever, commercial fish</w:t>
      </w:r>
      <w:r w:rsidR="00154B3F">
        <w:t xml:space="preserve">ers </w:t>
      </w:r>
      <w:r w:rsidR="00E63F6E">
        <w:t>also assisted ISU and Iowa DNR with collection of fish with seine nets in five of the study lakes in 2018 (Center, Five Island, North and South Twin, and Storm).</w:t>
      </w:r>
      <w:r w:rsidR="00D862D9">
        <w:t xml:space="preserve"> In 2019, commercial fishing contractors assisted with tagging fish in North Twin and Five Island lakes.</w:t>
      </w:r>
      <w:r w:rsidR="00E63F6E">
        <w:t xml:space="preserve"> Fyke nets were deployed for one night at multiple locations within each lake in fall 2018</w:t>
      </w:r>
      <w:r w:rsidR="00D862D9">
        <w:t xml:space="preserve"> and 2019</w:t>
      </w:r>
      <w:r w:rsidR="00E63F6E">
        <w:t>. A summary of the total catch</w:t>
      </w:r>
      <w:r w:rsidR="00EF5807">
        <w:t xml:space="preserve"> by gear</w:t>
      </w:r>
      <w:r w:rsidR="00E63F6E">
        <w:t xml:space="preserve"> of both species in each lake</w:t>
      </w:r>
      <w:r w:rsidR="00EF5807">
        <w:t xml:space="preserve"> </w:t>
      </w:r>
      <w:r w:rsidR="00D63BD7">
        <w:t>is presented in Figure 2</w:t>
      </w:r>
      <w:r w:rsidR="00E63F6E">
        <w:t>.</w:t>
      </w:r>
    </w:p>
    <w:p w14:paraId="1E850514" w14:textId="77777777" w:rsidR="00D00D5E" w:rsidRDefault="00D00D5E" w:rsidP="0014358C"/>
    <w:p w14:paraId="55D186EC" w14:textId="0C6048F8" w:rsidR="00E63F6E" w:rsidRDefault="00502D14" w:rsidP="0014358C">
      <w:r>
        <w:rPr>
          <w:noProof/>
        </w:rPr>
        <w:drawing>
          <wp:inline distT="0" distB="0" distL="0" distR="0" wp14:anchorId="64DC0139" wp14:editId="26DE0E52">
            <wp:extent cx="64008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jpeg"/>
                    <pic:cNvPicPr/>
                  </pic:nvPicPr>
                  <pic:blipFill>
                    <a:blip r:embed="rId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F80BFA7" w14:textId="638DA8AD" w:rsidR="00E63F6E" w:rsidRDefault="00E63F6E" w:rsidP="0014358C">
      <w:r w:rsidRPr="00AF1F27">
        <w:rPr>
          <w:b/>
        </w:rPr>
        <w:t xml:space="preserve">Figure </w:t>
      </w:r>
      <w:r w:rsidR="00D63BD7">
        <w:rPr>
          <w:b/>
        </w:rPr>
        <w:t>2</w:t>
      </w:r>
      <w:r>
        <w:t xml:space="preserve">. </w:t>
      </w:r>
      <w:r w:rsidR="00545850">
        <w:t xml:space="preserve">Total number of </w:t>
      </w:r>
      <w:r w:rsidR="00AD5764">
        <w:t>bigmouth buffalo</w:t>
      </w:r>
      <w:r>
        <w:t xml:space="preserve"> (top) and </w:t>
      </w:r>
      <w:r w:rsidR="00AD5764">
        <w:t>common carp</w:t>
      </w:r>
      <w:r>
        <w:t xml:space="preserve"> (bottom) </w:t>
      </w:r>
      <w:r w:rsidR="00545850">
        <w:t xml:space="preserve">caught </w:t>
      </w:r>
      <w:r w:rsidR="00F263AA">
        <w:t xml:space="preserve">in each study lake </w:t>
      </w:r>
      <w:r>
        <w:t xml:space="preserve">from three different gears used </w:t>
      </w:r>
      <w:r w:rsidR="00502D14">
        <w:t>from 2017 to 2019 (left to right).</w:t>
      </w:r>
    </w:p>
    <w:p w14:paraId="3835EF7F" w14:textId="43276D10" w:rsidR="009E27B2" w:rsidDel="00292CF9" w:rsidRDefault="009E27B2" w:rsidP="00154FFD">
      <w:pPr>
        <w:rPr>
          <w:del w:id="5" w:author="Weber, Michael J [NREM]" w:date="2020-02-14T10:03:00Z"/>
        </w:rPr>
      </w:pPr>
    </w:p>
    <w:p w14:paraId="4E12CBEB" w14:textId="05B3D32F" w:rsidR="00D06BF4" w:rsidRDefault="00837CC8" w:rsidP="00182C9F">
      <w:r>
        <w:t>Commercial seining augmented total catch sub</w:t>
      </w:r>
      <w:r w:rsidR="00457D4E">
        <w:t>stantially</w:t>
      </w:r>
      <w:r w:rsidR="00AE0833">
        <w:t xml:space="preserve"> in some instances. H</w:t>
      </w:r>
      <w:r w:rsidR="00457D4E">
        <w:t xml:space="preserve">owever, this sampling method was highly species-selective. </w:t>
      </w:r>
      <w:r w:rsidR="001C7943">
        <w:t>Commercial sein</w:t>
      </w:r>
      <w:r w:rsidR="00D06BF4">
        <w:t>e</w:t>
      </w:r>
      <w:r w:rsidR="001C7943">
        <w:t xml:space="preserve">s captured primarily </w:t>
      </w:r>
      <w:r w:rsidR="00457D4E">
        <w:t xml:space="preserve">bigmouth buffalo in North and South Twin lakes, where common carp </w:t>
      </w:r>
      <w:r w:rsidR="001C7943">
        <w:t xml:space="preserve">were primarily </w:t>
      </w:r>
      <w:r w:rsidR="00457D4E">
        <w:t>ca</w:t>
      </w:r>
      <w:r w:rsidR="001C7943">
        <w:t>ptured</w:t>
      </w:r>
      <w:r w:rsidR="00457D4E">
        <w:t xml:space="preserve"> in Five Island Lake. </w:t>
      </w:r>
      <w:r w:rsidR="00D06BF4">
        <w:t xml:space="preserve">In 2019, commercial tagging assistance was primarily partial net pens of fish that the commercial fishing contractors chose to let ISU and the IA DNR tag instead of expending the labor to remove the fish from the lake. Commercial fishing contractors did not choose to exercise the contract terms for Storm </w:t>
      </w:r>
      <w:r w:rsidR="000379A2">
        <w:t>Lake</w:t>
      </w:r>
      <w:r w:rsidR="00D06BF4">
        <w:t xml:space="preserve"> which stated IA DNR would pay a per-pound price for carp and buffalo caught by contractors for tagging.</w:t>
      </w:r>
    </w:p>
    <w:p w14:paraId="1AC8010C" w14:textId="77777777" w:rsidR="00D06BF4" w:rsidRDefault="00D06BF4" w:rsidP="00182C9F"/>
    <w:p w14:paraId="3D72CB35" w14:textId="0BC043A8" w:rsidR="00D06BF4" w:rsidRPr="00D06BF4" w:rsidRDefault="00457D4E" w:rsidP="00837CC8">
      <w:r>
        <w:t xml:space="preserve">Sampling via electrofishing resulted in similar </w:t>
      </w:r>
      <w:r w:rsidR="00AE0833">
        <w:t>numbers of fish</w:t>
      </w:r>
      <w:r>
        <w:t xml:space="preserve"> across lakes</w:t>
      </w:r>
      <w:r w:rsidR="00AE0833">
        <w:t xml:space="preserve"> in 2018</w:t>
      </w:r>
      <w:r>
        <w:t xml:space="preserve"> with the exception of Blue Lake. </w:t>
      </w:r>
      <w:r w:rsidR="00D06BF4">
        <w:t xml:space="preserve">In 2019, electrofishing catches of bigmouth buffalo declined in most lakes while catches of common carp remained relatively consistent with previous years, except in Blue Lake, where catch declined. This is likely a result of significantly reduced effort in Blue Lake in 2019 when compared to 2018 (Table 1). </w:t>
      </w:r>
      <w:r>
        <w:t xml:space="preserve">Fyke nets </w:t>
      </w:r>
      <w:r w:rsidR="001C7943">
        <w:t>captured</w:t>
      </w:r>
      <w:r>
        <w:t xml:space="preserve"> few common carp </w:t>
      </w:r>
      <w:r w:rsidR="001C7943">
        <w:t xml:space="preserve">or </w:t>
      </w:r>
      <w:r w:rsidR="00D06BF4">
        <w:t>bigmouth buffalo in both 2018 and 2019.</w:t>
      </w:r>
    </w:p>
    <w:p w14:paraId="19627F72" w14:textId="77777777" w:rsidR="008B2107" w:rsidRDefault="008B2107" w:rsidP="006F5D6F">
      <w:pPr>
        <w:ind w:left="180"/>
        <w:rPr>
          <w:b/>
        </w:rPr>
        <w:sectPr w:rsidR="008B2107" w:rsidSect="00E63F6E">
          <w:footerReference w:type="default" r:id="rId10"/>
          <w:pgSz w:w="12240" w:h="15840"/>
          <w:pgMar w:top="1440" w:right="1080" w:bottom="1440" w:left="1080" w:header="720" w:footer="720" w:gutter="0"/>
          <w:cols w:space="720"/>
          <w:docGrid w:linePitch="360"/>
        </w:sectPr>
      </w:pPr>
    </w:p>
    <w:p w14:paraId="26A6FA04" w14:textId="7FF6CDC1" w:rsidR="001C7943" w:rsidRPr="00837CC8" w:rsidRDefault="00837CC8" w:rsidP="006F5D6F">
      <w:pPr>
        <w:ind w:left="180"/>
      </w:pPr>
      <w:r w:rsidRPr="00837CC8">
        <w:rPr>
          <w:b/>
        </w:rPr>
        <w:lastRenderedPageBreak/>
        <w:t xml:space="preserve">Table 1. </w:t>
      </w:r>
      <w:r w:rsidRPr="00837CC8">
        <w:t xml:space="preserve">Electrofishing sampling effort, number of fish tagged, number of fish recaptured, and relative abundance (CPUE; </w:t>
      </w:r>
      <w:r w:rsidR="00CE3FE3">
        <w:t>#</w:t>
      </w:r>
      <w:r w:rsidR="000379A2">
        <w:t xml:space="preserve"> fish per </w:t>
      </w:r>
      <w:r w:rsidRPr="00837CC8">
        <w:t>hour) for bigmouth buffalo a</w:t>
      </w:r>
      <w:r w:rsidR="00CE3FE3">
        <w:t>nd common carp in 2017 - 2019</w:t>
      </w:r>
      <w:r w:rsidRPr="00837CC8">
        <w:t>.</w:t>
      </w:r>
    </w:p>
    <w:tbl>
      <w:tblPr>
        <w:tblStyle w:val="TableGrid1"/>
        <w:tblW w:w="13620" w:type="dxa"/>
        <w:tblInd w:w="180" w:type="dxa"/>
        <w:tblLayout w:type="fixed"/>
        <w:tblLook w:val="04A0" w:firstRow="1" w:lastRow="0" w:firstColumn="1" w:lastColumn="0" w:noHBand="0" w:noVBand="1"/>
      </w:tblPr>
      <w:tblGrid>
        <w:gridCol w:w="1294"/>
        <w:gridCol w:w="696"/>
        <w:gridCol w:w="818"/>
        <w:gridCol w:w="842"/>
        <w:gridCol w:w="975"/>
        <w:gridCol w:w="933"/>
        <w:gridCol w:w="882"/>
        <w:gridCol w:w="8"/>
        <w:gridCol w:w="860"/>
        <w:gridCol w:w="810"/>
        <w:gridCol w:w="784"/>
        <w:gridCol w:w="826"/>
        <w:gridCol w:w="848"/>
        <w:gridCol w:w="787"/>
        <w:gridCol w:w="720"/>
        <w:gridCol w:w="732"/>
        <w:gridCol w:w="805"/>
      </w:tblGrid>
      <w:tr w:rsidR="008B2107" w:rsidRPr="008B2107" w14:paraId="03C8FCD0" w14:textId="5D8ECAF2" w:rsidTr="000379A2">
        <w:tc>
          <w:tcPr>
            <w:tcW w:w="1294" w:type="dxa"/>
            <w:tcBorders>
              <w:top w:val="single" w:sz="4" w:space="0" w:color="auto"/>
              <w:left w:val="nil"/>
              <w:bottom w:val="nil"/>
              <w:right w:val="nil"/>
            </w:tcBorders>
          </w:tcPr>
          <w:p w14:paraId="63155268" w14:textId="77777777" w:rsidR="008B2107" w:rsidRDefault="008B2107" w:rsidP="00AD31A8">
            <w:pPr>
              <w:ind w:left="-19"/>
              <w:rPr>
                <w:rFonts w:ascii="Times New Roman" w:hAnsi="Times New Roman"/>
              </w:rPr>
            </w:pPr>
            <w:r w:rsidRPr="008B2107">
              <w:rPr>
                <w:rFonts w:ascii="Times New Roman" w:hAnsi="Times New Roman"/>
              </w:rPr>
              <w:t>Lake</w:t>
            </w:r>
          </w:p>
          <w:p w14:paraId="3C8773C7" w14:textId="4A9DE453" w:rsidR="000379A2" w:rsidRPr="008B2107" w:rsidRDefault="000379A2" w:rsidP="00AD31A8">
            <w:pPr>
              <w:ind w:left="-19"/>
              <w:rPr>
                <w:rFonts w:ascii="Times New Roman" w:hAnsi="Times New Roman"/>
              </w:rPr>
            </w:pPr>
            <w:r>
              <w:rPr>
                <w:rFonts w:ascii="Times New Roman" w:hAnsi="Times New Roman"/>
              </w:rPr>
              <w:t xml:space="preserve">     Species</w:t>
            </w:r>
          </w:p>
        </w:tc>
        <w:tc>
          <w:tcPr>
            <w:tcW w:w="2356" w:type="dxa"/>
            <w:gridSpan w:val="3"/>
            <w:tcBorders>
              <w:top w:val="single" w:sz="4" w:space="0" w:color="auto"/>
              <w:left w:val="nil"/>
              <w:bottom w:val="single" w:sz="4" w:space="0" w:color="auto"/>
              <w:right w:val="nil"/>
            </w:tcBorders>
          </w:tcPr>
          <w:p w14:paraId="26B1C3BB" w14:textId="75D9333D" w:rsidR="008B2107" w:rsidRPr="008B2107" w:rsidRDefault="008B2107" w:rsidP="00AD2D62">
            <w:pPr>
              <w:ind w:left="-19"/>
              <w:jc w:val="center"/>
              <w:rPr>
                <w:rFonts w:ascii="Times New Roman" w:hAnsi="Times New Roman"/>
              </w:rPr>
            </w:pPr>
            <w:r w:rsidRPr="008B2107">
              <w:rPr>
                <w:rFonts w:ascii="Times New Roman" w:hAnsi="Times New Roman"/>
              </w:rPr>
              <w:t>Sample Days</w:t>
            </w:r>
          </w:p>
        </w:tc>
        <w:tc>
          <w:tcPr>
            <w:tcW w:w="2790" w:type="dxa"/>
            <w:gridSpan w:val="3"/>
            <w:tcBorders>
              <w:top w:val="single" w:sz="4" w:space="0" w:color="auto"/>
              <w:left w:val="nil"/>
              <w:bottom w:val="single" w:sz="4" w:space="0" w:color="auto"/>
              <w:right w:val="nil"/>
            </w:tcBorders>
          </w:tcPr>
          <w:p w14:paraId="6153945D" w14:textId="6CBB0E07" w:rsidR="008B2107" w:rsidRPr="008B2107" w:rsidRDefault="008B2107" w:rsidP="00AD2D62">
            <w:pPr>
              <w:ind w:left="-19"/>
              <w:jc w:val="center"/>
              <w:rPr>
                <w:rFonts w:ascii="Times New Roman" w:hAnsi="Times New Roman"/>
              </w:rPr>
            </w:pPr>
            <w:r w:rsidRPr="008B2107">
              <w:rPr>
                <w:rFonts w:ascii="Times New Roman" w:hAnsi="Times New Roman"/>
              </w:rPr>
              <w:t>Electrofishing Effort (</w:t>
            </w:r>
            <w:proofErr w:type="spellStart"/>
            <w:r w:rsidRPr="008B2107">
              <w:rPr>
                <w:rFonts w:ascii="Times New Roman" w:hAnsi="Times New Roman"/>
              </w:rPr>
              <w:t>hh:mm</w:t>
            </w:r>
            <w:proofErr w:type="spellEnd"/>
            <w:r w:rsidRPr="008B2107">
              <w:rPr>
                <w:rFonts w:ascii="Times New Roman" w:hAnsi="Times New Roman"/>
              </w:rPr>
              <w:t>)</w:t>
            </w:r>
          </w:p>
        </w:tc>
        <w:tc>
          <w:tcPr>
            <w:tcW w:w="2462" w:type="dxa"/>
            <w:gridSpan w:val="4"/>
            <w:tcBorders>
              <w:top w:val="single" w:sz="4" w:space="0" w:color="auto"/>
              <w:left w:val="nil"/>
              <w:bottom w:val="single" w:sz="4" w:space="0" w:color="auto"/>
              <w:right w:val="nil"/>
            </w:tcBorders>
          </w:tcPr>
          <w:p w14:paraId="09DD89FB" w14:textId="77777777" w:rsidR="008B2107" w:rsidRPr="008B2107" w:rsidRDefault="008B2107" w:rsidP="00AD2D62">
            <w:pPr>
              <w:ind w:left="-19"/>
              <w:jc w:val="center"/>
              <w:rPr>
                <w:rFonts w:ascii="Times New Roman" w:hAnsi="Times New Roman"/>
              </w:rPr>
            </w:pPr>
            <w:r w:rsidRPr="008B2107">
              <w:rPr>
                <w:rFonts w:ascii="Times New Roman" w:hAnsi="Times New Roman"/>
              </w:rPr>
              <w:t xml:space="preserve">Fish Tagged </w:t>
            </w:r>
          </w:p>
          <w:p w14:paraId="21685323" w14:textId="130320AD" w:rsidR="008B2107" w:rsidRPr="008B2107" w:rsidRDefault="008B2107" w:rsidP="00AD2D62">
            <w:pPr>
              <w:ind w:left="-19"/>
              <w:jc w:val="center"/>
              <w:rPr>
                <w:rFonts w:ascii="Times New Roman" w:hAnsi="Times New Roman"/>
              </w:rPr>
            </w:pPr>
            <w:r w:rsidRPr="008B2107">
              <w:rPr>
                <w:rFonts w:ascii="Times New Roman" w:hAnsi="Times New Roman"/>
              </w:rPr>
              <w:t>(all gears)</w:t>
            </w:r>
          </w:p>
        </w:tc>
        <w:tc>
          <w:tcPr>
            <w:tcW w:w="2461" w:type="dxa"/>
            <w:gridSpan w:val="3"/>
            <w:tcBorders>
              <w:top w:val="single" w:sz="4" w:space="0" w:color="auto"/>
              <w:left w:val="nil"/>
              <w:bottom w:val="single" w:sz="4" w:space="0" w:color="auto"/>
              <w:right w:val="nil"/>
            </w:tcBorders>
          </w:tcPr>
          <w:p w14:paraId="25618EC0" w14:textId="51F64C6A" w:rsidR="008B2107" w:rsidRPr="008B2107" w:rsidRDefault="008B2107" w:rsidP="00AD2D62">
            <w:pPr>
              <w:ind w:left="-19"/>
              <w:jc w:val="center"/>
              <w:rPr>
                <w:rFonts w:ascii="Times New Roman" w:hAnsi="Times New Roman"/>
              </w:rPr>
            </w:pPr>
            <w:r w:rsidRPr="008B2107">
              <w:rPr>
                <w:rFonts w:ascii="Times New Roman" w:hAnsi="Times New Roman"/>
              </w:rPr>
              <w:t>Recaptures</w:t>
            </w:r>
          </w:p>
        </w:tc>
        <w:tc>
          <w:tcPr>
            <w:tcW w:w="2257" w:type="dxa"/>
            <w:gridSpan w:val="3"/>
            <w:tcBorders>
              <w:top w:val="single" w:sz="4" w:space="0" w:color="auto"/>
              <w:left w:val="nil"/>
              <w:bottom w:val="single" w:sz="4" w:space="0" w:color="auto"/>
              <w:right w:val="nil"/>
            </w:tcBorders>
          </w:tcPr>
          <w:p w14:paraId="4A0C99C1" w14:textId="71FD87D4" w:rsidR="008B2107" w:rsidRPr="008B2107" w:rsidRDefault="008B2107" w:rsidP="00AD2D62">
            <w:pPr>
              <w:ind w:left="-19"/>
              <w:jc w:val="center"/>
              <w:rPr>
                <w:rFonts w:ascii="Times New Roman" w:hAnsi="Times New Roman"/>
              </w:rPr>
            </w:pPr>
            <w:r w:rsidRPr="008B2107">
              <w:rPr>
                <w:rFonts w:ascii="Times New Roman" w:hAnsi="Times New Roman"/>
              </w:rPr>
              <w:t>Mean CPUE (fish/hour)</w:t>
            </w:r>
          </w:p>
        </w:tc>
      </w:tr>
      <w:tr w:rsidR="008B2107" w:rsidRPr="008B2107" w14:paraId="1B297702" w14:textId="607353E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96"/>
        </w:trPr>
        <w:tc>
          <w:tcPr>
            <w:tcW w:w="1294" w:type="dxa"/>
            <w:tcBorders>
              <w:bottom w:val="single" w:sz="4" w:space="0" w:color="auto"/>
            </w:tcBorders>
          </w:tcPr>
          <w:p w14:paraId="5097621F" w14:textId="77777777" w:rsidR="008B2107" w:rsidRPr="008B2107" w:rsidRDefault="008B2107" w:rsidP="00AD2D62">
            <w:pPr>
              <w:ind w:left="-19"/>
              <w:rPr>
                <w:rFonts w:ascii="Times New Roman" w:hAnsi="Times New Roman"/>
              </w:rPr>
            </w:pPr>
          </w:p>
        </w:tc>
        <w:tc>
          <w:tcPr>
            <w:tcW w:w="696" w:type="dxa"/>
            <w:tcBorders>
              <w:top w:val="single" w:sz="4" w:space="0" w:color="auto"/>
              <w:bottom w:val="single" w:sz="4" w:space="0" w:color="auto"/>
            </w:tcBorders>
            <w:vAlign w:val="bottom"/>
          </w:tcPr>
          <w:p w14:paraId="5A9C1FB1" w14:textId="77777777"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8" w:type="dxa"/>
            <w:tcBorders>
              <w:top w:val="single" w:sz="4" w:space="0" w:color="auto"/>
              <w:bottom w:val="single" w:sz="4" w:space="0" w:color="auto"/>
            </w:tcBorders>
            <w:vAlign w:val="bottom"/>
          </w:tcPr>
          <w:p w14:paraId="3278C0BD"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42" w:type="dxa"/>
            <w:tcBorders>
              <w:top w:val="single" w:sz="4" w:space="0" w:color="auto"/>
              <w:bottom w:val="single" w:sz="4" w:space="0" w:color="auto"/>
            </w:tcBorders>
            <w:vAlign w:val="bottom"/>
          </w:tcPr>
          <w:p w14:paraId="21D267B4" w14:textId="36E3EF19" w:rsidR="008B2107" w:rsidRPr="008B2107" w:rsidRDefault="008B2107" w:rsidP="008B2107">
            <w:pPr>
              <w:ind w:left="-19"/>
              <w:jc w:val="center"/>
              <w:rPr>
                <w:rFonts w:ascii="Times New Roman" w:hAnsi="Times New Roman"/>
              </w:rPr>
            </w:pPr>
            <w:r w:rsidRPr="008B2107">
              <w:rPr>
                <w:rFonts w:ascii="Times New Roman" w:hAnsi="Times New Roman"/>
              </w:rPr>
              <w:t>2019</w:t>
            </w:r>
          </w:p>
        </w:tc>
        <w:tc>
          <w:tcPr>
            <w:tcW w:w="975" w:type="dxa"/>
            <w:tcBorders>
              <w:top w:val="single" w:sz="4" w:space="0" w:color="auto"/>
              <w:bottom w:val="single" w:sz="4" w:space="0" w:color="auto"/>
            </w:tcBorders>
            <w:vAlign w:val="bottom"/>
          </w:tcPr>
          <w:p w14:paraId="5D86DAAA" w14:textId="0CAE9D3A"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933" w:type="dxa"/>
            <w:tcBorders>
              <w:top w:val="single" w:sz="4" w:space="0" w:color="auto"/>
              <w:bottom w:val="single" w:sz="4" w:space="0" w:color="auto"/>
            </w:tcBorders>
            <w:vAlign w:val="bottom"/>
          </w:tcPr>
          <w:p w14:paraId="197F9AF4"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90" w:type="dxa"/>
            <w:gridSpan w:val="2"/>
            <w:tcBorders>
              <w:top w:val="single" w:sz="4" w:space="0" w:color="auto"/>
              <w:bottom w:val="single" w:sz="4" w:space="0" w:color="auto"/>
            </w:tcBorders>
            <w:vAlign w:val="bottom"/>
          </w:tcPr>
          <w:p w14:paraId="78B003C2" w14:textId="7B62282E" w:rsidR="008B2107" w:rsidRPr="008B2107" w:rsidRDefault="008B2107" w:rsidP="008B2107">
            <w:pPr>
              <w:ind w:left="-19"/>
              <w:jc w:val="center"/>
              <w:rPr>
                <w:rFonts w:ascii="Times New Roman" w:hAnsi="Times New Roman"/>
              </w:rPr>
            </w:pPr>
            <w:r>
              <w:rPr>
                <w:rFonts w:ascii="Times New Roman" w:hAnsi="Times New Roman"/>
              </w:rPr>
              <w:t>2019</w:t>
            </w:r>
          </w:p>
        </w:tc>
        <w:tc>
          <w:tcPr>
            <w:tcW w:w="860" w:type="dxa"/>
            <w:tcBorders>
              <w:top w:val="single" w:sz="4" w:space="0" w:color="auto"/>
              <w:bottom w:val="single" w:sz="4" w:space="0" w:color="auto"/>
            </w:tcBorders>
            <w:vAlign w:val="bottom"/>
          </w:tcPr>
          <w:p w14:paraId="4F684B65" w14:textId="5E6F8E3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10" w:type="dxa"/>
            <w:tcBorders>
              <w:top w:val="single" w:sz="4" w:space="0" w:color="auto"/>
              <w:bottom w:val="single" w:sz="4" w:space="0" w:color="auto"/>
            </w:tcBorders>
            <w:vAlign w:val="bottom"/>
          </w:tcPr>
          <w:p w14:paraId="6F2149D7"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4" w:type="dxa"/>
            <w:tcBorders>
              <w:top w:val="single" w:sz="4" w:space="0" w:color="auto"/>
              <w:bottom w:val="single" w:sz="4" w:space="0" w:color="auto"/>
            </w:tcBorders>
            <w:vAlign w:val="bottom"/>
          </w:tcPr>
          <w:p w14:paraId="4C7AE782" w14:textId="57FE5A4C" w:rsidR="008B2107" w:rsidRPr="008B2107" w:rsidRDefault="008B2107" w:rsidP="008B2107">
            <w:pPr>
              <w:ind w:left="-19"/>
              <w:jc w:val="center"/>
              <w:rPr>
                <w:rFonts w:ascii="Times New Roman" w:hAnsi="Times New Roman"/>
              </w:rPr>
            </w:pPr>
            <w:r>
              <w:rPr>
                <w:rFonts w:ascii="Times New Roman" w:hAnsi="Times New Roman"/>
              </w:rPr>
              <w:t>2019</w:t>
            </w:r>
          </w:p>
        </w:tc>
        <w:tc>
          <w:tcPr>
            <w:tcW w:w="826" w:type="dxa"/>
            <w:tcBorders>
              <w:top w:val="single" w:sz="4" w:space="0" w:color="auto"/>
              <w:bottom w:val="single" w:sz="4" w:space="0" w:color="auto"/>
            </w:tcBorders>
            <w:vAlign w:val="bottom"/>
          </w:tcPr>
          <w:p w14:paraId="6B1AA960" w14:textId="3A4A3909"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848" w:type="dxa"/>
            <w:tcBorders>
              <w:top w:val="single" w:sz="4" w:space="0" w:color="auto"/>
              <w:bottom w:val="single" w:sz="4" w:space="0" w:color="auto"/>
            </w:tcBorders>
            <w:vAlign w:val="bottom"/>
          </w:tcPr>
          <w:p w14:paraId="78E0B3D8"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787" w:type="dxa"/>
            <w:tcBorders>
              <w:top w:val="single" w:sz="4" w:space="0" w:color="auto"/>
              <w:bottom w:val="single" w:sz="4" w:space="0" w:color="auto"/>
            </w:tcBorders>
            <w:vAlign w:val="bottom"/>
          </w:tcPr>
          <w:p w14:paraId="72ECB158" w14:textId="7898B1CB" w:rsidR="008B2107" w:rsidRPr="008B2107" w:rsidRDefault="008B2107" w:rsidP="008B2107">
            <w:pPr>
              <w:ind w:left="-19"/>
              <w:jc w:val="center"/>
              <w:rPr>
                <w:rFonts w:ascii="Times New Roman" w:hAnsi="Times New Roman"/>
              </w:rPr>
            </w:pPr>
            <w:r>
              <w:rPr>
                <w:rFonts w:ascii="Times New Roman" w:hAnsi="Times New Roman"/>
              </w:rPr>
              <w:t>2019</w:t>
            </w:r>
          </w:p>
        </w:tc>
        <w:tc>
          <w:tcPr>
            <w:tcW w:w="720" w:type="dxa"/>
            <w:tcBorders>
              <w:top w:val="single" w:sz="4" w:space="0" w:color="auto"/>
              <w:bottom w:val="single" w:sz="4" w:space="0" w:color="auto"/>
            </w:tcBorders>
            <w:vAlign w:val="bottom"/>
          </w:tcPr>
          <w:p w14:paraId="5F605BEE" w14:textId="2AAE11C6" w:rsidR="008B2107" w:rsidRPr="008B2107" w:rsidRDefault="008B2107" w:rsidP="008B2107">
            <w:pPr>
              <w:ind w:left="-19"/>
              <w:jc w:val="center"/>
              <w:rPr>
                <w:rFonts w:ascii="Times New Roman" w:hAnsi="Times New Roman"/>
              </w:rPr>
            </w:pPr>
            <w:r w:rsidRPr="008B2107">
              <w:rPr>
                <w:rFonts w:ascii="Times New Roman" w:hAnsi="Times New Roman"/>
              </w:rPr>
              <w:t>2017</w:t>
            </w:r>
          </w:p>
        </w:tc>
        <w:tc>
          <w:tcPr>
            <w:tcW w:w="732" w:type="dxa"/>
            <w:tcBorders>
              <w:top w:val="single" w:sz="4" w:space="0" w:color="auto"/>
              <w:bottom w:val="single" w:sz="4" w:space="0" w:color="auto"/>
            </w:tcBorders>
            <w:vAlign w:val="bottom"/>
          </w:tcPr>
          <w:p w14:paraId="0EB39A0C" w14:textId="77777777" w:rsidR="008B2107" w:rsidRPr="008B2107" w:rsidRDefault="008B2107" w:rsidP="008B2107">
            <w:pPr>
              <w:ind w:left="-19"/>
              <w:jc w:val="center"/>
              <w:rPr>
                <w:rFonts w:ascii="Times New Roman" w:hAnsi="Times New Roman"/>
              </w:rPr>
            </w:pPr>
            <w:r w:rsidRPr="008B2107">
              <w:rPr>
                <w:rFonts w:ascii="Times New Roman" w:hAnsi="Times New Roman"/>
              </w:rPr>
              <w:t>2018</w:t>
            </w:r>
          </w:p>
        </w:tc>
        <w:tc>
          <w:tcPr>
            <w:tcW w:w="805" w:type="dxa"/>
            <w:tcBorders>
              <w:top w:val="single" w:sz="4" w:space="0" w:color="auto"/>
              <w:bottom w:val="single" w:sz="4" w:space="0" w:color="auto"/>
            </w:tcBorders>
            <w:vAlign w:val="bottom"/>
          </w:tcPr>
          <w:p w14:paraId="4366E078" w14:textId="16094474" w:rsidR="008B2107" w:rsidRPr="008B2107" w:rsidRDefault="008B2107" w:rsidP="008B2107">
            <w:pPr>
              <w:ind w:left="150" w:hanging="169"/>
              <w:jc w:val="center"/>
              <w:rPr>
                <w:rFonts w:ascii="Times New Roman" w:hAnsi="Times New Roman"/>
              </w:rPr>
            </w:pPr>
            <w:r>
              <w:rPr>
                <w:rFonts w:ascii="Times New Roman" w:hAnsi="Times New Roman"/>
              </w:rPr>
              <w:t>2019</w:t>
            </w:r>
          </w:p>
        </w:tc>
      </w:tr>
      <w:tr w:rsidR="008B2107" w:rsidRPr="008B2107" w14:paraId="0A477929" w14:textId="5CBE38BA"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Borders>
              <w:top w:val="single" w:sz="4" w:space="0" w:color="auto"/>
            </w:tcBorders>
          </w:tcPr>
          <w:p w14:paraId="20C7477E" w14:textId="5D57F879" w:rsidR="008B2107" w:rsidRPr="008B2107" w:rsidRDefault="008B2107" w:rsidP="00AD2D62">
            <w:pPr>
              <w:ind w:left="-19"/>
              <w:rPr>
                <w:rFonts w:ascii="Times New Roman" w:hAnsi="Times New Roman"/>
              </w:rPr>
            </w:pPr>
            <w:r w:rsidRPr="008B2107">
              <w:rPr>
                <w:rFonts w:ascii="Times New Roman" w:hAnsi="Times New Roman"/>
              </w:rPr>
              <w:t>Blue</w:t>
            </w:r>
          </w:p>
          <w:p w14:paraId="180E765B" w14:textId="52B5546C"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EE49727"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Carp</w:t>
            </w:r>
          </w:p>
          <w:p w14:paraId="791164DE" w14:textId="48C9C057" w:rsidR="007F0274" w:rsidRPr="008B2107" w:rsidRDefault="007F0274" w:rsidP="00AD2D62">
            <w:pPr>
              <w:ind w:left="-19"/>
              <w:rPr>
                <w:rFonts w:ascii="Times New Roman" w:hAnsi="Times New Roman"/>
              </w:rPr>
            </w:pPr>
          </w:p>
        </w:tc>
        <w:tc>
          <w:tcPr>
            <w:tcW w:w="696" w:type="dxa"/>
            <w:tcBorders>
              <w:top w:val="single" w:sz="4" w:space="0" w:color="auto"/>
            </w:tcBorders>
          </w:tcPr>
          <w:p w14:paraId="2B5788AB" w14:textId="77777777" w:rsidR="008B2107" w:rsidRPr="008B2107" w:rsidRDefault="008B2107" w:rsidP="00AD2D62">
            <w:pPr>
              <w:ind w:left="-19"/>
              <w:jc w:val="center"/>
              <w:rPr>
                <w:rFonts w:ascii="Times New Roman" w:hAnsi="Times New Roman"/>
              </w:rPr>
            </w:pPr>
            <w:r w:rsidRPr="008B2107">
              <w:rPr>
                <w:rFonts w:ascii="Times New Roman" w:hAnsi="Times New Roman"/>
              </w:rPr>
              <w:t>11</w:t>
            </w:r>
          </w:p>
        </w:tc>
        <w:tc>
          <w:tcPr>
            <w:tcW w:w="818" w:type="dxa"/>
            <w:tcBorders>
              <w:top w:val="single" w:sz="4" w:space="0" w:color="auto"/>
            </w:tcBorders>
          </w:tcPr>
          <w:p w14:paraId="5822D0E0"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842" w:type="dxa"/>
            <w:tcBorders>
              <w:top w:val="single" w:sz="4" w:space="0" w:color="auto"/>
            </w:tcBorders>
          </w:tcPr>
          <w:p w14:paraId="1CECA854" w14:textId="16ACE480" w:rsidR="008B2107" w:rsidRPr="008B2107" w:rsidRDefault="007F0274" w:rsidP="00AD2D62">
            <w:pPr>
              <w:ind w:left="-19"/>
              <w:jc w:val="center"/>
              <w:rPr>
                <w:rFonts w:ascii="Times New Roman" w:hAnsi="Times New Roman"/>
              </w:rPr>
            </w:pPr>
            <w:r>
              <w:rPr>
                <w:rFonts w:ascii="Times New Roman" w:hAnsi="Times New Roman"/>
              </w:rPr>
              <w:t>12</w:t>
            </w:r>
          </w:p>
        </w:tc>
        <w:tc>
          <w:tcPr>
            <w:tcW w:w="975" w:type="dxa"/>
            <w:tcBorders>
              <w:top w:val="single" w:sz="4" w:space="0" w:color="auto"/>
            </w:tcBorders>
          </w:tcPr>
          <w:p w14:paraId="4AB40986" w14:textId="1FE12F9F" w:rsidR="008B2107" w:rsidRPr="008B2107" w:rsidRDefault="008B2107" w:rsidP="00AD2D62">
            <w:pPr>
              <w:ind w:left="-19"/>
              <w:jc w:val="center"/>
              <w:rPr>
                <w:rFonts w:ascii="Times New Roman" w:hAnsi="Times New Roman"/>
              </w:rPr>
            </w:pPr>
            <w:r w:rsidRPr="008B2107">
              <w:rPr>
                <w:rFonts w:ascii="Times New Roman" w:hAnsi="Times New Roman"/>
              </w:rPr>
              <w:t>16:20</w:t>
            </w:r>
          </w:p>
        </w:tc>
        <w:tc>
          <w:tcPr>
            <w:tcW w:w="933" w:type="dxa"/>
            <w:tcBorders>
              <w:top w:val="single" w:sz="4" w:space="0" w:color="auto"/>
            </w:tcBorders>
          </w:tcPr>
          <w:p w14:paraId="77DE45F3" w14:textId="77777777" w:rsidR="008B2107" w:rsidRPr="008B2107" w:rsidRDefault="008B2107" w:rsidP="00AD2D62">
            <w:pPr>
              <w:ind w:left="-19"/>
              <w:jc w:val="center"/>
              <w:rPr>
                <w:rFonts w:ascii="Times New Roman" w:hAnsi="Times New Roman"/>
              </w:rPr>
            </w:pPr>
            <w:r w:rsidRPr="008B2107">
              <w:rPr>
                <w:rFonts w:ascii="Times New Roman" w:hAnsi="Times New Roman"/>
              </w:rPr>
              <w:t>27:56</w:t>
            </w:r>
          </w:p>
        </w:tc>
        <w:tc>
          <w:tcPr>
            <w:tcW w:w="890" w:type="dxa"/>
            <w:gridSpan w:val="2"/>
            <w:tcBorders>
              <w:top w:val="single" w:sz="4" w:space="0" w:color="auto"/>
            </w:tcBorders>
          </w:tcPr>
          <w:p w14:paraId="2A42816D" w14:textId="1AE976A8" w:rsidR="008B2107" w:rsidRPr="008B2107" w:rsidRDefault="00CE3FE3" w:rsidP="00AD2D62">
            <w:pPr>
              <w:ind w:left="-19"/>
              <w:jc w:val="center"/>
              <w:rPr>
                <w:rFonts w:ascii="Times New Roman" w:hAnsi="Times New Roman"/>
              </w:rPr>
            </w:pPr>
            <w:r>
              <w:rPr>
                <w:rFonts w:ascii="Times New Roman" w:hAnsi="Times New Roman"/>
              </w:rPr>
              <w:t>13:44</w:t>
            </w:r>
          </w:p>
        </w:tc>
        <w:tc>
          <w:tcPr>
            <w:tcW w:w="860" w:type="dxa"/>
            <w:tcBorders>
              <w:top w:val="single" w:sz="4" w:space="0" w:color="auto"/>
            </w:tcBorders>
          </w:tcPr>
          <w:p w14:paraId="252E672D" w14:textId="138D2EA1" w:rsidR="008B2107" w:rsidRPr="008B2107" w:rsidRDefault="008B2107" w:rsidP="00AD2D62">
            <w:pPr>
              <w:ind w:left="-19"/>
              <w:jc w:val="center"/>
              <w:rPr>
                <w:rFonts w:ascii="Times New Roman" w:hAnsi="Times New Roman"/>
              </w:rPr>
            </w:pPr>
          </w:p>
          <w:p w14:paraId="0038F268"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D25D60D" w14:textId="7FE27788" w:rsidR="008B2107" w:rsidRPr="008B2107" w:rsidRDefault="008B2107" w:rsidP="00AD2D62">
            <w:pPr>
              <w:ind w:left="-19"/>
              <w:jc w:val="center"/>
              <w:rPr>
                <w:rFonts w:ascii="Times New Roman" w:hAnsi="Times New Roman"/>
              </w:rPr>
            </w:pPr>
            <w:r w:rsidRPr="008B2107">
              <w:rPr>
                <w:rFonts w:ascii="Times New Roman" w:hAnsi="Times New Roman"/>
              </w:rPr>
              <w:t>1,039</w:t>
            </w:r>
          </w:p>
        </w:tc>
        <w:tc>
          <w:tcPr>
            <w:tcW w:w="810" w:type="dxa"/>
            <w:tcBorders>
              <w:top w:val="single" w:sz="4" w:space="0" w:color="auto"/>
            </w:tcBorders>
          </w:tcPr>
          <w:p w14:paraId="5F91AC81" w14:textId="77777777" w:rsidR="008B2107" w:rsidRPr="008B2107" w:rsidRDefault="008B2107" w:rsidP="00AD2D62">
            <w:pPr>
              <w:ind w:left="-19"/>
              <w:jc w:val="center"/>
              <w:rPr>
                <w:rFonts w:ascii="Times New Roman" w:hAnsi="Times New Roman"/>
              </w:rPr>
            </w:pPr>
          </w:p>
          <w:p w14:paraId="7293AD6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26700869" w14:textId="77777777" w:rsidR="008B2107" w:rsidRPr="008B2107" w:rsidRDefault="008B2107" w:rsidP="00AD2D62">
            <w:pPr>
              <w:ind w:left="-19"/>
              <w:jc w:val="center"/>
              <w:rPr>
                <w:rFonts w:ascii="Times New Roman" w:hAnsi="Times New Roman"/>
              </w:rPr>
            </w:pPr>
            <w:r w:rsidRPr="008B2107">
              <w:rPr>
                <w:rFonts w:ascii="Times New Roman" w:hAnsi="Times New Roman"/>
              </w:rPr>
              <w:t>5,029</w:t>
            </w:r>
          </w:p>
        </w:tc>
        <w:tc>
          <w:tcPr>
            <w:tcW w:w="784" w:type="dxa"/>
            <w:tcBorders>
              <w:top w:val="single" w:sz="4" w:space="0" w:color="auto"/>
            </w:tcBorders>
          </w:tcPr>
          <w:p w14:paraId="7D99D905" w14:textId="77777777" w:rsidR="008B2107" w:rsidRDefault="008B2107" w:rsidP="00AD2D62">
            <w:pPr>
              <w:ind w:left="-19"/>
              <w:jc w:val="center"/>
              <w:rPr>
                <w:rFonts w:ascii="Times New Roman" w:hAnsi="Times New Roman"/>
              </w:rPr>
            </w:pPr>
          </w:p>
          <w:p w14:paraId="248C13EE" w14:textId="77777777" w:rsidR="00CE3FE3" w:rsidRDefault="00CE3FE3" w:rsidP="00AD2D62">
            <w:pPr>
              <w:ind w:left="-19"/>
              <w:jc w:val="center"/>
              <w:rPr>
                <w:rFonts w:ascii="Times New Roman" w:hAnsi="Times New Roman"/>
              </w:rPr>
            </w:pPr>
            <w:r>
              <w:rPr>
                <w:rFonts w:ascii="Times New Roman" w:hAnsi="Times New Roman"/>
              </w:rPr>
              <w:t>0</w:t>
            </w:r>
          </w:p>
          <w:p w14:paraId="666227BB" w14:textId="081D7C68" w:rsidR="00CE3FE3" w:rsidRPr="008B2107" w:rsidRDefault="00CE3FE3" w:rsidP="00AD2D62">
            <w:pPr>
              <w:ind w:left="-19"/>
              <w:jc w:val="center"/>
              <w:rPr>
                <w:rFonts w:ascii="Times New Roman" w:hAnsi="Times New Roman"/>
              </w:rPr>
            </w:pPr>
            <w:r>
              <w:rPr>
                <w:rFonts w:ascii="Times New Roman" w:hAnsi="Times New Roman"/>
              </w:rPr>
              <w:t>1,077</w:t>
            </w:r>
          </w:p>
        </w:tc>
        <w:tc>
          <w:tcPr>
            <w:tcW w:w="826" w:type="dxa"/>
            <w:tcBorders>
              <w:top w:val="single" w:sz="4" w:space="0" w:color="auto"/>
            </w:tcBorders>
          </w:tcPr>
          <w:p w14:paraId="32FF5C6B" w14:textId="22104CE1" w:rsidR="008B2107" w:rsidRPr="008B2107" w:rsidRDefault="008B2107" w:rsidP="00AD2D62">
            <w:pPr>
              <w:ind w:left="-19"/>
              <w:jc w:val="center"/>
              <w:rPr>
                <w:rFonts w:ascii="Times New Roman" w:hAnsi="Times New Roman"/>
              </w:rPr>
            </w:pPr>
          </w:p>
          <w:p w14:paraId="0989382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03C34B7" w14:textId="77777777" w:rsidR="008B2107" w:rsidRPr="008B2107" w:rsidRDefault="008B2107" w:rsidP="00AD2D62">
            <w:pPr>
              <w:ind w:left="-19"/>
              <w:jc w:val="center"/>
              <w:rPr>
                <w:rFonts w:ascii="Times New Roman" w:hAnsi="Times New Roman"/>
              </w:rPr>
            </w:pPr>
            <w:r w:rsidRPr="008B2107">
              <w:rPr>
                <w:rFonts w:ascii="Times New Roman" w:hAnsi="Times New Roman"/>
              </w:rPr>
              <w:t>7</w:t>
            </w:r>
          </w:p>
        </w:tc>
        <w:tc>
          <w:tcPr>
            <w:tcW w:w="848" w:type="dxa"/>
            <w:tcBorders>
              <w:top w:val="single" w:sz="4" w:space="0" w:color="auto"/>
            </w:tcBorders>
          </w:tcPr>
          <w:p w14:paraId="50BF36AF" w14:textId="77777777" w:rsidR="008B2107" w:rsidRPr="008B2107" w:rsidRDefault="008B2107" w:rsidP="00AD2D62">
            <w:pPr>
              <w:ind w:left="-19"/>
              <w:jc w:val="center"/>
              <w:rPr>
                <w:rFonts w:ascii="Times New Roman" w:hAnsi="Times New Roman"/>
              </w:rPr>
            </w:pPr>
          </w:p>
          <w:p w14:paraId="52A1A81F"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EBB9138" w14:textId="77777777" w:rsidR="008B2107" w:rsidRPr="008B2107" w:rsidRDefault="008B2107" w:rsidP="00AD2D62">
            <w:pPr>
              <w:ind w:left="-19"/>
              <w:jc w:val="center"/>
              <w:rPr>
                <w:rFonts w:ascii="Times New Roman" w:hAnsi="Times New Roman"/>
              </w:rPr>
            </w:pPr>
            <w:r w:rsidRPr="008B2107">
              <w:rPr>
                <w:rFonts w:ascii="Times New Roman" w:hAnsi="Times New Roman"/>
              </w:rPr>
              <w:t>162</w:t>
            </w:r>
          </w:p>
        </w:tc>
        <w:tc>
          <w:tcPr>
            <w:tcW w:w="787" w:type="dxa"/>
            <w:tcBorders>
              <w:top w:val="single" w:sz="4" w:space="0" w:color="auto"/>
            </w:tcBorders>
          </w:tcPr>
          <w:p w14:paraId="34DDD664" w14:textId="77777777" w:rsidR="008B2107" w:rsidRDefault="008B2107" w:rsidP="00AD2D62">
            <w:pPr>
              <w:ind w:left="-19"/>
              <w:jc w:val="center"/>
              <w:rPr>
                <w:rFonts w:ascii="Times New Roman" w:hAnsi="Times New Roman"/>
              </w:rPr>
            </w:pPr>
          </w:p>
          <w:p w14:paraId="40774150" w14:textId="77777777" w:rsidR="00CE3FE3" w:rsidRDefault="00CE3FE3" w:rsidP="00AD2D62">
            <w:pPr>
              <w:ind w:left="-19"/>
              <w:jc w:val="center"/>
              <w:rPr>
                <w:rFonts w:ascii="Times New Roman" w:hAnsi="Times New Roman"/>
              </w:rPr>
            </w:pPr>
            <w:r>
              <w:rPr>
                <w:rFonts w:ascii="Times New Roman" w:hAnsi="Times New Roman"/>
              </w:rPr>
              <w:t>0</w:t>
            </w:r>
          </w:p>
          <w:p w14:paraId="5C697EB3" w14:textId="25A0291F" w:rsidR="00CE3FE3" w:rsidRPr="008B2107" w:rsidRDefault="00CE3FE3" w:rsidP="00AD2D62">
            <w:pPr>
              <w:ind w:left="-19"/>
              <w:jc w:val="center"/>
              <w:rPr>
                <w:rFonts w:ascii="Times New Roman" w:hAnsi="Times New Roman"/>
              </w:rPr>
            </w:pPr>
            <w:r>
              <w:rPr>
                <w:rFonts w:ascii="Times New Roman" w:hAnsi="Times New Roman"/>
              </w:rPr>
              <w:t>19</w:t>
            </w:r>
          </w:p>
        </w:tc>
        <w:tc>
          <w:tcPr>
            <w:tcW w:w="720" w:type="dxa"/>
            <w:tcBorders>
              <w:top w:val="single" w:sz="4" w:space="0" w:color="auto"/>
            </w:tcBorders>
          </w:tcPr>
          <w:p w14:paraId="1CBED0A9" w14:textId="7D5C63B1" w:rsidR="008B2107" w:rsidRPr="008B2107" w:rsidRDefault="008B2107" w:rsidP="00AD2D62">
            <w:pPr>
              <w:ind w:left="-19"/>
              <w:jc w:val="center"/>
              <w:rPr>
                <w:rFonts w:ascii="Times New Roman" w:hAnsi="Times New Roman"/>
              </w:rPr>
            </w:pPr>
          </w:p>
          <w:p w14:paraId="5F57A98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410F7A7B" w14:textId="77777777" w:rsidR="008B2107" w:rsidRPr="008B2107" w:rsidRDefault="008B2107" w:rsidP="00AD2D62">
            <w:pPr>
              <w:ind w:left="-19"/>
              <w:jc w:val="center"/>
              <w:rPr>
                <w:rFonts w:ascii="Times New Roman" w:hAnsi="Times New Roman"/>
              </w:rPr>
            </w:pPr>
            <w:r w:rsidRPr="008B2107">
              <w:rPr>
                <w:rFonts w:ascii="Times New Roman" w:hAnsi="Times New Roman"/>
              </w:rPr>
              <w:t>80</w:t>
            </w:r>
          </w:p>
        </w:tc>
        <w:tc>
          <w:tcPr>
            <w:tcW w:w="732" w:type="dxa"/>
            <w:tcBorders>
              <w:top w:val="single" w:sz="4" w:space="0" w:color="auto"/>
            </w:tcBorders>
          </w:tcPr>
          <w:p w14:paraId="09DAA3BE" w14:textId="77777777" w:rsidR="008B2107" w:rsidRPr="008B2107" w:rsidRDefault="008B2107" w:rsidP="00AD2D62">
            <w:pPr>
              <w:ind w:left="-19"/>
              <w:jc w:val="center"/>
              <w:rPr>
                <w:rFonts w:ascii="Times New Roman" w:hAnsi="Times New Roman"/>
              </w:rPr>
            </w:pPr>
          </w:p>
          <w:p w14:paraId="23C8687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A5BAEA3" w14:textId="77777777" w:rsidR="008B2107" w:rsidRPr="008B2107" w:rsidRDefault="008B2107" w:rsidP="00AD2D62">
            <w:pPr>
              <w:ind w:left="-19"/>
              <w:jc w:val="center"/>
              <w:rPr>
                <w:rFonts w:ascii="Times New Roman" w:hAnsi="Times New Roman"/>
              </w:rPr>
            </w:pPr>
            <w:r w:rsidRPr="008B2107">
              <w:rPr>
                <w:rFonts w:ascii="Times New Roman" w:hAnsi="Times New Roman"/>
              </w:rPr>
              <w:t>194</w:t>
            </w:r>
          </w:p>
        </w:tc>
        <w:tc>
          <w:tcPr>
            <w:tcW w:w="805" w:type="dxa"/>
            <w:tcBorders>
              <w:top w:val="single" w:sz="4" w:space="0" w:color="auto"/>
            </w:tcBorders>
          </w:tcPr>
          <w:p w14:paraId="16472C11" w14:textId="77777777" w:rsidR="008B2107" w:rsidRDefault="008B2107" w:rsidP="00AD2D62">
            <w:pPr>
              <w:ind w:left="-19"/>
              <w:jc w:val="center"/>
              <w:rPr>
                <w:rFonts w:ascii="Times New Roman" w:hAnsi="Times New Roman"/>
              </w:rPr>
            </w:pPr>
          </w:p>
          <w:p w14:paraId="7919F6A0" w14:textId="77777777" w:rsidR="000379A2" w:rsidRDefault="000379A2" w:rsidP="00AD2D62">
            <w:pPr>
              <w:ind w:left="-19"/>
              <w:jc w:val="center"/>
              <w:rPr>
                <w:rFonts w:ascii="Times New Roman" w:hAnsi="Times New Roman"/>
              </w:rPr>
            </w:pPr>
            <w:r>
              <w:rPr>
                <w:rFonts w:ascii="Times New Roman" w:hAnsi="Times New Roman"/>
              </w:rPr>
              <w:t>0</w:t>
            </w:r>
          </w:p>
          <w:p w14:paraId="08932F4F" w14:textId="441F1331" w:rsidR="000379A2" w:rsidRPr="008B2107" w:rsidRDefault="000379A2" w:rsidP="00AD2D62">
            <w:pPr>
              <w:ind w:left="-19"/>
              <w:jc w:val="center"/>
              <w:rPr>
                <w:rFonts w:ascii="Times New Roman" w:hAnsi="Times New Roman"/>
              </w:rPr>
            </w:pPr>
            <w:r>
              <w:rPr>
                <w:rFonts w:ascii="Times New Roman" w:hAnsi="Times New Roman"/>
              </w:rPr>
              <w:t>83</w:t>
            </w:r>
          </w:p>
        </w:tc>
      </w:tr>
      <w:tr w:rsidR="008B2107" w:rsidRPr="008B2107" w14:paraId="4DD66AEA" w14:textId="118AA738"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72FFDA7B" w14:textId="1A894FF8" w:rsidR="008B2107" w:rsidRPr="008B2107" w:rsidRDefault="008B2107" w:rsidP="00AD2D62">
            <w:pPr>
              <w:ind w:left="-19"/>
              <w:rPr>
                <w:rFonts w:ascii="Times New Roman" w:hAnsi="Times New Roman"/>
              </w:rPr>
            </w:pPr>
            <w:r w:rsidRPr="008B2107">
              <w:rPr>
                <w:rFonts w:ascii="Times New Roman" w:hAnsi="Times New Roman"/>
              </w:rPr>
              <w:t>Center</w:t>
            </w:r>
          </w:p>
          <w:p w14:paraId="5C6D908D" w14:textId="48BC2914" w:rsidR="008B2107" w:rsidRP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Buffalo</w:t>
            </w:r>
          </w:p>
          <w:p w14:paraId="7A220F61" w14:textId="77777777" w:rsidR="008B2107" w:rsidRDefault="008B2107" w:rsidP="00AD2D62">
            <w:pPr>
              <w:ind w:left="-19"/>
              <w:rPr>
                <w:rFonts w:ascii="Times New Roman" w:hAnsi="Times New Roman"/>
              </w:rPr>
            </w:pPr>
            <w:r w:rsidRPr="008B2107">
              <w:rPr>
                <w:rFonts w:ascii="Times New Roman" w:hAnsi="Times New Roman"/>
              </w:rPr>
              <w:t xml:space="preserve">   </w:t>
            </w:r>
            <w:r w:rsidR="007F0274">
              <w:rPr>
                <w:rFonts w:ascii="Times New Roman" w:hAnsi="Times New Roman"/>
              </w:rPr>
              <w:t xml:space="preserve"> </w:t>
            </w:r>
            <w:r w:rsidRPr="008B2107">
              <w:rPr>
                <w:rFonts w:ascii="Times New Roman" w:hAnsi="Times New Roman"/>
              </w:rPr>
              <w:t xml:space="preserve"> Carp</w:t>
            </w:r>
          </w:p>
          <w:p w14:paraId="681929CF" w14:textId="2DF70FB3" w:rsidR="007F0274" w:rsidRPr="008B2107" w:rsidRDefault="007F0274" w:rsidP="00AD2D62">
            <w:pPr>
              <w:ind w:left="-19"/>
              <w:rPr>
                <w:rFonts w:ascii="Times New Roman" w:hAnsi="Times New Roman"/>
              </w:rPr>
            </w:pPr>
          </w:p>
        </w:tc>
        <w:tc>
          <w:tcPr>
            <w:tcW w:w="696" w:type="dxa"/>
          </w:tcPr>
          <w:p w14:paraId="2865D5B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tc>
        <w:tc>
          <w:tcPr>
            <w:tcW w:w="818" w:type="dxa"/>
          </w:tcPr>
          <w:p w14:paraId="65C4E6C8" w14:textId="77777777" w:rsidR="008B2107" w:rsidRPr="008B2107" w:rsidRDefault="008B2107" w:rsidP="00AD2D62">
            <w:pPr>
              <w:ind w:left="-19"/>
              <w:jc w:val="center"/>
              <w:rPr>
                <w:rFonts w:ascii="Times New Roman" w:hAnsi="Times New Roman"/>
              </w:rPr>
            </w:pPr>
            <w:r w:rsidRPr="008B2107">
              <w:rPr>
                <w:rFonts w:ascii="Times New Roman" w:hAnsi="Times New Roman"/>
              </w:rPr>
              <w:t>19</w:t>
            </w:r>
          </w:p>
        </w:tc>
        <w:tc>
          <w:tcPr>
            <w:tcW w:w="842" w:type="dxa"/>
          </w:tcPr>
          <w:p w14:paraId="79B17336" w14:textId="64A4853A"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4DD678EC" w14:textId="3E024F85" w:rsidR="008B2107" w:rsidRPr="008B2107" w:rsidRDefault="008B2107" w:rsidP="00AD2D62">
            <w:pPr>
              <w:ind w:left="-19"/>
              <w:jc w:val="center"/>
              <w:rPr>
                <w:rFonts w:ascii="Times New Roman" w:hAnsi="Times New Roman"/>
              </w:rPr>
            </w:pPr>
            <w:r w:rsidRPr="008B2107">
              <w:rPr>
                <w:rFonts w:ascii="Times New Roman" w:hAnsi="Times New Roman"/>
              </w:rPr>
              <w:t>19:26</w:t>
            </w:r>
          </w:p>
        </w:tc>
        <w:tc>
          <w:tcPr>
            <w:tcW w:w="933" w:type="dxa"/>
          </w:tcPr>
          <w:p w14:paraId="37E9CFA6" w14:textId="77777777" w:rsidR="008B2107" w:rsidRPr="008B2107" w:rsidRDefault="008B2107" w:rsidP="00AD2D62">
            <w:pPr>
              <w:ind w:left="-19"/>
              <w:jc w:val="center"/>
              <w:rPr>
                <w:rFonts w:ascii="Times New Roman" w:hAnsi="Times New Roman"/>
              </w:rPr>
            </w:pPr>
            <w:r w:rsidRPr="008B2107">
              <w:rPr>
                <w:rFonts w:ascii="Times New Roman" w:hAnsi="Times New Roman"/>
              </w:rPr>
              <w:t>23:29</w:t>
            </w:r>
          </w:p>
        </w:tc>
        <w:tc>
          <w:tcPr>
            <w:tcW w:w="890" w:type="dxa"/>
            <w:gridSpan w:val="2"/>
          </w:tcPr>
          <w:p w14:paraId="4ADC1346" w14:textId="3B15DCB1" w:rsidR="008B2107" w:rsidRPr="008B2107" w:rsidRDefault="00CE3FE3" w:rsidP="00AD2D62">
            <w:pPr>
              <w:ind w:left="-19"/>
              <w:jc w:val="center"/>
              <w:rPr>
                <w:rFonts w:ascii="Times New Roman" w:hAnsi="Times New Roman"/>
              </w:rPr>
            </w:pPr>
            <w:r>
              <w:rPr>
                <w:rFonts w:ascii="Times New Roman" w:hAnsi="Times New Roman"/>
              </w:rPr>
              <w:t>26:07</w:t>
            </w:r>
          </w:p>
        </w:tc>
        <w:tc>
          <w:tcPr>
            <w:tcW w:w="860" w:type="dxa"/>
          </w:tcPr>
          <w:p w14:paraId="1FCFEBF2" w14:textId="546BE925" w:rsidR="008B2107" w:rsidRPr="008B2107" w:rsidRDefault="008B2107" w:rsidP="00AD2D62">
            <w:pPr>
              <w:ind w:left="-19"/>
              <w:jc w:val="center"/>
              <w:rPr>
                <w:rFonts w:ascii="Times New Roman" w:hAnsi="Times New Roman"/>
              </w:rPr>
            </w:pPr>
          </w:p>
          <w:p w14:paraId="069B7830" w14:textId="77777777" w:rsidR="008B2107" w:rsidRPr="008B2107" w:rsidRDefault="008B2107" w:rsidP="00AD2D62">
            <w:pPr>
              <w:ind w:left="-19"/>
              <w:jc w:val="center"/>
              <w:rPr>
                <w:rFonts w:ascii="Times New Roman" w:hAnsi="Times New Roman"/>
              </w:rPr>
            </w:pPr>
            <w:r w:rsidRPr="008B2107">
              <w:rPr>
                <w:rFonts w:ascii="Times New Roman" w:hAnsi="Times New Roman"/>
              </w:rPr>
              <w:t>2,526</w:t>
            </w:r>
          </w:p>
          <w:p w14:paraId="155E71AD" w14:textId="77777777" w:rsidR="008B2107" w:rsidRPr="008B2107" w:rsidRDefault="008B2107" w:rsidP="00AD2D62">
            <w:pPr>
              <w:ind w:left="-19"/>
              <w:jc w:val="center"/>
              <w:rPr>
                <w:rFonts w:ascii="Times New Roman" w:hAnsi="Times New Roman"/>
              </w:rPr>
            </w:pPr>
            <w:r w:rsidRPr="008B2107">
              <w:rPr>
                <w:rFonts w:ascii="Times New Roman" w:hAnsi="Times New Roman"/>
              </w:rPr>
              <w:t>1,030</w:t>
            </w:r>
          </w:p>
        </w:tc>
        <w:tc>
          <w:tcPr>
            <w:tcW w:w="810" w:type="dxa"/>
          </w:tcPr>
          <w:p w14:paraId="633BC214" w14:textId="77777777" w:rsidR="008B2107" w:rsidRPr="008B2107" w:rsidRDefault="008B2107" w:rsidP="00AD2D62">
            <w:pPr>
              <w:ind w:left="-19"/>
              <w:jc w:val="center"/>
              <w:rPr>
                <w:rFonts w:ascii="Times New Roman" w:hAnsi="Times New Roman"/>
              </w:rPr>
            </w:pPr>
          </w:p>
          <w:p w14:paraId="06915701" w14:textId="77777777" w:rsidR="008B2107" w:rsidRPr="008B2107" w:rsidRDefault="008B2107" w:rsidP="00AD2D62">
            <w:pPr>
              <w:ind w:left="-19"/>
              <w:jc w:val="center"/>
              <w:rPr>
                <w:rFonts w:ascii="Times New Roman" w:hAnsi="Times New Roman"/>
              </w:rPr>
            </w:pPr>
            <w:r w:rsidRPr="008B2107">
              <w:rPr>
                <w:rFonts w:ascii="Times New Roman" w:hAnsi="Times New Roman"/>
              </w:rPr>
              <w:t>343</w:t>
            </w:r>
          </w:p>
          <w:p w14:paraId="10C37DC2" w14:textId="77777777" w:rsidR="008B2107" w:rsidRPr="008B2107" w:rsidRDefault="008B2107" w:rsidP="00AD2D62">
            <w:pPr>
              <w:ind w:left="-19"/>
              <w:jc w:val="center"/>
              <w:rPr>
                <w:rFonts w:ascii="Times New Roman" w:hAnsi="Times New Roman"/>
              </w:rPr>
            </w:pPr>
            <w:r w:rsidRPr="008B2107">
              <w:rPr>
                <w:rFonts w:ascii="Times New Roman" w:hAnsi="Times New Roman"/>
              </w:rPr>
              <w:t>522</w:t>
            </w:r>
          </w:p>
        </w:tc>
        <w:tc>
          <w:tcPr>
            <w:tcW w:w="784" w:type="dxa"/>
          </w:tcPr>
          <w:p w14:paraId="097061B7" w14:textId="77777777" w:rsidR="008B2107" w:rsidRDefault="008B2107" w:rsidP="00AD2D62">
            <w:pPr>
              <w:ind w:left="-19"/>
              <w:jc w:val="center"/>
              <w:rPr>
                <w:rFonts w:ascii="Times New Roman" w:hAnsi="Times New Roman"/>
              </w:rPr>
            </w:pPr>
          </w:p>
          <w:p w14:paraId="7D512D11" w14:textId="77777777" w:rsidR="00CE3FE3" w:rsidRDefault="00CE3FE3" w:rsidP="00AD2D62">
            <w:pPr>
              <w:ind w:left="-19"/>
              <w:jc w:val="center"/>
              <w:rPr>
                <w:rFonts w:ascii="Times New Roman" w:hAnsi="Times New Roman"/>
              </w:rPr>
            </w:pPr>
            <w:r>
              <w:rPr>
                <w:rFonts w:ascii="Times New Roman" w:hAnsi="Times New Roman"/>
              </w:rPr>
              <w:t>133</w:t>
            </w:r>
          </w:p>
          <w:p w14:paraId="0088569C" w14:textId="3392D750" w:rsidR="00CE3FE3" w:rsidRPr="008B2107" w:rsidRDefault="00CE3FE3" w:rsidP="00AD2D62">
            <w:pPr>
              <w:ind w:left="-19"/>
              <w:jc w:val="center"/>
              <w:rPr>
                <w:rFonts w:ascii="Times New Roman" w:hAnsi="Times New Roman"/>
              </w:rPr>
            </w:pPr>
            <w:r>
              <w:rPr>
                <w:rFonts w:ascii="Times New Roman" w:hAnsi="Times New Roman"/>
              </w:rPr>
              <w:t>174</w:t>
            </w:r>
          </w:p>
        </w:tc>
        <w:tc>
          <w:tcPr>
            <w:tcW w:w="826" w:type="dxa"/>
          </w:tcPr>
          <w:p w14:paraId="36BC3E63" w14:textId="5E9B2286" w:rsidR="008B2107" w:rsidRPr="008B2107" w:rsidRDefault="008B2107" w:rsidP="00AD2D62">
            <w:pPr>
              <w:ind w:left="-19"/>
              <w:jc w:val="center"/>
              <w:rPr>
                <w:rFonts w:ascii="Times New Roman" w:hAnsi="Times New Roman"/>
              </w:rPr>
            </w:pPr>
          </w:p>
          <w:p w14:paraId="6EB23DAB" w14:textId="77777777" w:rsidR="008B2107" w:rsidRPr="008B2107" w:rsidRDefault="008B2107" w:rsidP="00AD2D62">
            <w:pPr>
              <w:ind w:left="-19"/>
              <w:jc w:val="center"/>
              <w:rPr>
                <w:rFonts w:ascii="Times New Roman" w:hAnsi="Times New Roman"/>
              </w:rPr>
            </w:pPr>
            <w:r w:rsidRPr="008B2107">
              <w:rPr>
                <w:rFonts w:ascii="Times New Roman" w:hAnsi="Times New Roman"/>
              </w:rPr>
              <w:t>149</w:t>
            </w:r>
          </w:p>
          <w:p w14:paraId="46F4C3EE" w14:textId="77777777" w:rsidR="008B2107" w:rsidRPr="008B2107" w:rsidRDefault="008B2107" w:rsidP="00AD2D62">
            <w:pPr>
              <w:ind w:left="-19"/>
              <w:jc w:val="center"/>
              <w:rPr>
                <w:rFonts w:ascii="Times New Roman" w:hAnsi="Times New Roman"/>
              </w:rPr>
            </w:pPr>
            <w:r w:rsidRPr="008B2107">
              <w:rPr>
                <w:rFonts w:ascii="Times New Roman" w:hAnsi="Times New Roman"/>
              </w:rPr>
              <w:t>51</w:t>
            </w:r>
          </w:p>
        </w:tc>
        <w:tc>
          <w:tcPr>
            <w:tcW w:w="848" w:type="dxa"/>
          </w:tcPr>
          <w:p w14:paraId="370D5036" w14:textId="77777777" w:rsidR="008B2107" w:rsidRPr="008B2107" w:rsidRDefault="008B2107" w:rsidP="00AD2D62">
            <w:pPr>
              <w:ind w:left="-19"/>
              <w:jc w:val="center"/>
              <w:rPr>
                <w:rFonts w:ascii="Times New Roman" w:hAnsi="Times New Roman"/>
              </w:rPr>
            </w:pPr>
          </w:p>
          <w:p w14:paraId="14CAFDCA"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4A76DD83"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787" w:type="dxa"/>
          </w:tcPr>
          <w:p w14:paraId="5BF7DE72" w14:textId="77777777" w:rsidR="008B2107" w:rsidRDefault="008B2107" w:rsidP="00AD2D62">
            <w:pPr>
              <w:ind w:left="-19"/>
              <w:jc w:val="center"/>
              <w:rPr>
                <w:rFonts w:ascii="Times New Roman" w:hAnsi="Times New Roman"/>
              </w:rPr>
            </w:pPr>
          </w:p>
          <w:p w14:paraId="4D81ED56" w14:textId="37C74159" w:rsidR="00CE3FE3" w:rsidRDefault="00CE3FE3" w:rsidP="00AD2D62">
            <w:pPr>
              <w:ind w:left="-19"/>
              <w:jc w:val="center"/>
              <w:rPr>
                <w:rFonts w:ascii="Times New Roman" w:hAnsi="Times New Roman"/>
              </w:rPr>
            </w:pPr>
            <w:r>
              <w:rPr>
                <w:rFonts w:ascii="Times New Roman" w:hAnsi="Times New Roman"/>
              </w:rPr>
              <w:t>1</w:t>
            </w:r>
          </w:p>
          <w:p w14:paraId="52F8D248" w14:textId="30BEE70B" w:rsidR="00CE3FE3" w:rsidRPr="008B2107" w:rsidRDefault="00CE3FE3" w:rsidP="00AD2D62">
            <w:pPr>
              <w:ind w:left="-19"/>
              <w:jc w:val="center"/>
              <w:rPr>
                <w:rFonts w:ascii="Times New Roman" w:hAnsi="Times New Roman"/>
              </w:rPr>
            </w:pPr>
            <w:r>
              <w:rPr>
                <w:rFonts w:ascii="Times New Roman" w:hAnsi="Times New Roman"/>
              </w:rPr>
              <w:t>8</w:t>
            </w:r>
          </w:p>
        </w:tc>
        <w:tc>
          <w:tcPr>
            <w:tcW w:w="720" w:type="dxa"/>
          </w:tcPr>
          <w:p w14:paraId="4D1CCE18" w14:textId="562E8D8A" w:rsidR="008B2107" w:rsidRPr="008B2107" w:rsidRDefault="008B2107" w:rsidP="00AD2D62">
            <w:pPr>
              <w:ind w:left="-19"/>
              <w:jc w:val="center"/>
              <w:rPr>
                <w:rFonts w:ascii="Times New Roman" w:hAnsi="Times New Roman"/>
              </w:rPr>
            </w:pPr>
          </w:p>
          <w:p w14:paraId="651B50F3" w14:textId="77777777" w:rsidR="008B2107" w:rsidRPr="008B2107" w:rsidRDefault="008B2107" w:rsidP="00AD2D62">
            <w:pPr>
              <w:ind w:left="-19"/>
              <w:jc w:val="center"/>
              <w:rPr>
                <w:rFonts w:ascii="Times New Roman" w:hAnsi="Times New Roman"/>
              </w:rPr>
            </w:pPr>
            <w:r w:rsidRPr="008B2107">
              <w:rPr>
                <w:rFonts w:ascii="Times New Roman" w:hAnsi="Times New Roman"/>
              </w:rPr>
              <w:t>102</w:t>
            </w:r>
          </w:p>
          <w:p w14:paraId="63FD5922" w14:textId="77777777" w:rsidR="008B2107" w:rsidRPr="008B2107" w:rsidRDefault="008B2107" w:rsidP="00AD2D62">
            <w:pPr>
              <w:ind w:left="-19"/>
              <w:jc w:val="center"/>
              <w:rPr>
                <w:rFonts w:ascii="Times New Roman" w:hAnsi="Times New Roman"/>
              </w:rPr>
            </w:pPr>
            <w:r w:rsidRPr="008B2107">
              <w:rPr>
                <w:rFonts w:ascii="Times New Roman" w:hAnsi="Times New Roman"/>
              </w:rPr>
              <w:t>36</w:t>
            </w:r>
          </w:p>
        </w:tc>
        <w:tc>
          <w:tcPr>
            <w:tcW w:w="732" w:type="dxa"/>
          </w:tcPr>
          <w:p w14:paraId="09516BE9" w14:textId="77777777" w:rsidR="008B2107" w:rsidRPr="008B2107" w:rsidRDefault="008B2107" w:rsidP="00AD2D62">
            <w:pPr>
              <w:ind w:left="-19"/>
              <w:jc w:val="center"/>
              <w:rPr>
                <w:rFonts w:ascii="Times New Roman" w:hAnsi="Times New Roman"/>
              </w:rPr>
            </w:pPr>
          </w:p>
          <w:p w14:paraId="13A5751B"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4D8A4DC5"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tc>
        <w:tc>
          <w:tcPr>
            <w:tcW w:w="805" w:type="dxa"/>
          </w:tcPr>
          <w:p w14:paraId="244E638B" w14:textId="77777777" w:rsidR="008B2107" w:rsidRDefault="008B2107" w:rsidP="00AD2D62">
            <w:pPr>
              <w:ind w:left="-19"/>
              <w:jc w:val="center"/>
              <w:rPr>
                <w:rFonts w:ascii="Times New Roman" w:hAnsi="Times New Roman"/>
              </w:rPr>
            </w:pPr>
          </w:p>
          <w:p w14:paraId="21FBAB09" w14:textId="77777777" w:rsidR="000379A2" w:rsidRDefault="000379A2" w:rsidP="00AD2D62">
            <w:pPr>
              <w:ind w:left="-19"/>
              <w:jc w:val="center"/>
              <w:rPr>
                <w:rFonts w:ascii="Times New Roman" w:hAnsi="Times New Roman"/>
              </w:rPr>
            </w:pPr>
            <w:r>
              <w:rPr>
                <w:rFonts w:ascii="Times New Roman" w:hAnsi="Times New Roman"/>
              </w:rPr>
              <w:t>10</w:t>
            </w:r>
          </w:p>
          <w:p w14:paraId="0F3DC7B1" w14:textId="2888C41E" w:rsidR="000379A2" w:rsidRPr="008B2107" w:rsidRDefault="000379A2" w:rsidP="00AD2D62">
            <w:pPr>
              <w:ind w:left="-19"/>
              <w:jc w:val="center"/>
              <w:rPr>
                <w:rFonts w:ascii="Times New Roman" w:hAnsi="Times New Roman"/>
              </w:rPr>
            </w:pPr>
            <w:r>
              <w:rPr>
                <w:rFonts w:ascii="Times New Roman" w:hAnsi="Times New Roman"/>
              </w:rPr>
              <w:t>10</w:t>
            </w:r>
          </w:p>
        </w:tc>
      </w:tr>
      <w:tr w:rsidR="008B2107" w:rsidRPr="008B2107" w14:paraId="61BC04D6" w14:textId="50229B8E"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35D05F83" w14:textId="690D6589" w:rsidR="008B2107" w:rsidRPr="008B2107" w:rsidRDefault="008B2107" w:rsidP="00AD2D62">
            <w:pPr>
              <w:ind w:left="-19"/>
              <w:rPr>
                <w:rFonts w:ascii="Times New Roman" w:hAnsi="Times New Roman"/>
              </w:rPr>
            </w:pPr>
            <w:r w:rsidRPr="008B2107">
              <w:rPr>
                <w:rFonts w:ascii="Times New Roman" w:hAnsi="Times New Roman"/>
              </w:rPr>
              <w:t xml:space="preserve">Five Island </w:t>
            </w:r>
          </w:p>
          <w:p w14:paraId="15ECE987" w14:textId="27E680C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60AE2565"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0141FBF" w14:textId="088B3CF5" w:rsidR="007F0274" w:rsidRPr="008B2107" w:rsidRDefault="007F0274" w:rsidP="00AD2D62">
            <w:pPr>
              <w:ind w:left="-19"/>
              <w:rPr>
                <w:rFonts w:ascii="Times New Roman" w:hAnsi="Times New Roman"/>
              </w:rPr>
            </w:pPr>
          </w:p>
        </w:tc>
        <w:tc>
          <w:tcPr>
            <w:tcW w:w="696" w:type="dxa"/>
          </w:tcPr>
          <w:p w14:paraId="2F12BB2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Pr>
          <w:p w14:paraId="7CA3908D"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842" w:type="dxa"/>
          </w:tcPr>
          <w:p w14:paraId="6BCAEEDE" w14:textId="13A030AC" w:rsidR="008B2107" w:rsidRPr="008B2107" w:rsidRDefault="007F0274" w:rsidP="00AD2D62">
            <w:pPr>
              <w:ind w:left="-19"/>
              <w:jc w:val="center"/>
              <w:rPr>
                <w:rFonts w:ascii="Times New Roman" w:hAnsi="Times New Roman"/>
              </w:rPr>
            </w:pPr>
            <w:r>
              <w:rPr>
                <w:rFonts w:ascii="Times New Roman" w:hAnsi="Times New Roman"/>
              </w:rPr>
              <w:t>19</w:t>
            </w:r>
          </w:p>
        </w:tc>
        <w:tc>
          <w:tcPr>
            <w:tcW w:w="975" w:type="dxa"/>
          </w:tcPr>
          <w:p w14:paraId="29ED5DF2" w14:textId="279DCCEA"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Pr>
          <w:p w14:paraId="1239D5F9" w14:textId="77777777" w:rsidR="008B2107" w:rsidRPr="008B2107" w:rsidRDefault="008B2107" w:rsidP="00AD2D62">
            <w:pPr>
              <w:ind w:left="-19"/>
              <w:jc w:val="center"/>
              <w:rPr>
                <w:rFonts w:ascii="Times New Roman" w:hAnsi="Times New Roman"/>
              </w:rPr>
            </w:pPr>
            <w:r w:rsidRPr="008B2107">
              <w:rPr>
                <w:rFonts w:ascii="Times New Roman" w:hAnsi="Times New Roman"/>
              </w:rPr>
              <w:t>32:54</w:t>
            </w:r>
          </w:p>
        </w:tc>
        <w:tc>
          <w:tcPr>
            <w:tcW w:w="890" w:type="dxa"/>
            <w:gridSpan w:val="2"/>
          </w:tcPr>
          <w:p w14:paraId="54E96A49" w14:textId="1599E114" w:rsidR="008B2107" w:rsidRPr="008B2107" w:rsidRDefault="00CE3FE3" w:rsidP="00AD2D62">
            <w:pPr>
              <w:ind w:left="-19"/>
              <w:jc w:val="center"/>
              <w:rPr>
                <w:rFonts w:ascii="Times New Roman" w:hAnsi="Times New Roman"/>
              </w:rPr>
            </w:pPr>
            <w:r>
              <w:rPr>
                <w:rFonts w:ascii="Times New Roman" w:hAnsi="Times New Roman"/>
              </w:rPr>
              <w:t>46:27</w:t>
            </w:r>
          </w:p>
        </w:tc>
        <w:tc>
          <w:tcPr>
            <w:tcW w:w="860" w:type="dxa"/>
          </w:tcPr>
          <w:p w14:paraId="4FD268C1" w14:textId="77DC2E4E" w:rsidR="008B2107" w:rsidRPr="008B2107" w:rsidRDefault="008B2107" w:rsidP="00AD2D62">
            <w:pPr>
              <w:ind w:left="-19"/>
              <w:jc w:val="center"/>
              <w:rPr>
                <w:rFonts w:ascii="Times New Roman" w:hAnsi="Times New Roman"/>
              </w:rPr>
            </w:pPr>
          </w:p>
          <w:p w14:paraId="56098FE6"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154E69C" w14:textId="0397E039"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Pr>
          <w:p w14:paraId="411FC6A3" w14:textId="77777777" w:rsidR="008B2107" w:rsidRPr="008B2107" w:rsidRDefault="008B2107" w:rsidP="00AD2D62">
            <w:pPr>
              <w:ind w:left="-19"/>
              <w:jc w:val="center"/>
              <w:rPr>
                <w:rFonts w:ascii="Times New Roman" w:hAnsi="Times New Roman"/>
              </w:rPr>
            </w:pPr>
          </w:p>
          <w:p w14:paraId="7B143E7E" w14:textId="77777777" w:rsidR="008B2107" w:rsidRPr="008B2107" w:rsidRDefault="008B2107" w:rsidP="00AD2D62">
            <w:pPr>
              <w:ind w:left="-19"/>
              <w:jc w:val="center"/>
              <w:rPr>
                <w:rFonts w:ascii="Times New Roman" w:hAnsi="Times New Roman"/>
              </w:rPr>
            </w:pPr>
            <w:r w:rsidRPr="008B2107">
              <w:rPr>
                <w:rFonts w:ascii="Times New Roman" w:hAnsi="Times New Roman"/>
              </w:rPr>
              <w:t>163</w:t>
            </w:r>
          </w:p>
          <w:p w14:paraId="52AE5B76" w14:textId="77777777" w:rsidR="008B2107" w:rsidRPr="008B2107" w:rsidRDefault="008B2107" w:rsidP="00AD2D62">
            <w:pPr>
              <w:ind w:left="-19"/>
              <w:jc w:val="center"/>
              <w:rPr>
                <w:rFonts w:ascii="Times New Roman" w:hAnsi="Times New Roman"/>
              </w:rPr>
            </w:pPr>
            <w:r w:rsidRPr="008B2107">
              <w:rPr>
                <w:rFonts w:ascii="Times New Roman" w:hAnsi="Times New Roman"/>
              </w:rPr>
              <w:t>2,164</w:t>
            </w:r>
          </w:p>
        </w:tc>
        <w:tc>
          <w:tcPr>
            <w:tcW w:w="784" w:type="dxa"/>
          </w:tcPr>
          <w:p w14:paraId="52864038" w14:textId="77777777" w:rsidR="008B2107" w:rsidRDefault="008B2107" w:rsidP="00AD2D62">
            <w:pPr>
              <w:ind w:left="-19"/>
              <w:jc w:val="center"/>
              <w:rPr>
                <w:rFonts w:ascii="Times New Roman" w:hAnsi="Times New Roman"/>
              </w:rPr>
            </w:pPr>
          </w:p>
          <w:p w14:paraId="7B68452E" w14:textId="77777777" w:rsidR="00CE3FE3" w:rsidRDefault="00CE3FE3" w:rsidP="00AD2D62">
            <w:pPr>
              <w:ind w:left="-19"/>
              <w:jc w:val="center"/>
              <w:rPr>
                <w:rFonts w:ascii="Times New Roman" w:hAnsi="Times New Roman"/>
              </w:rPr>
            </w:pPr>
            <w:r>
              <w:rPr>
                <w:rFonts w:ascii="Times New Roman" w:hAnsi="Times New Roman"/>
              </w:rPr>
              <w:t>57</w:t>
            </w:r>
          </w:p>
          <w:p w14:paraId="0E5071C0" w14:textId="765D4065" w:rsidR="00CE3FE3" w:rsidRPr="008B2107" w:rsidRDefault="00CE3FE3" w:rsidP="00AD2D62">
            <w:pPr>
              <w:ind w:left="-19"/>
              <w:jc w:val="center"/>
              <w:rPr>
                <w:rFonts w:ascii="Times New Roman" w:hAnsi="Times New Roman"/>
              </w:rPr>
            </w:pPr>
            <w:r>
              <w:rPr>
                <w:rFonts w:ascii="Times New Roman" w:hAnsi="Times New Roman"/>
              </w:rPr>
              <w:t>685</w:t>
            </w:r>
          </w:p>
        </w:tc>
        <w:tc>
          <w:tcPr>
            <w:tcW w:w="826" w:type="dxa"/>
          </w:tcPr>
          <w:p w14:paraId="05F7A918" w14:textId="096F4FAE" w:rsidR="008B2107" w:rsidRPr="008B2107" w:rsidRDefault="008B2107" w:rsidP="00AD2D62">
            <w:pPr>
              <w:ind w:left="-19"/>
              <w:jc w:val="center"/>
              <w:rPr>
                <w:rFonts w:ascii="Times New Roman" w:hAnsi="Times New Roman"/>
              </w:rPr>
            </w:pPr>
          </w:p>
          <w:p w14:paraId="091EAE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7916419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Pr>
          <w:p w14:paraId="65E0492D" w14:textId="77777777" w:rsidR="008B2107" w:rsidRPr="008B2107" w:rsidRDefault="008B2107" w:rsidP="00AD2D62">
            <w:pPr>
              <w:ind w:left="-19"/>
              <w:jc w:val="center"/>
              <w:rPr>
                <w:rFonts w:ascii="Times New Roman" w:hAnsi="Times New Roman"/>
              </w:rPr>
            </w:pPr>
          </w:p>
          <w:p w14:paraId="68642A12"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65AEF5DD" w14:textId="77777777" w:rsidR="008B2107" w:rsidRPr="008B2107" w:rsidRDefault="008B2107" w:rsidP="00AD2D62">
            <w:pPr>
              <w:ind w:left="-19"/>
              <w:jc w:val="center"/>
              <w:rPr>
                <w:rFonts w:ascii="Times New Roman" w:hAnsi="Times New Roman"/>
              </w:rPr>
            </w:pPr>
            <w:r w:rsidRPr="008B2107">
              <w:rPr>
                <w:rFonts w:ascii="Times New Roman" w:hAnsi="Times New Roman"/>
              </w:rPr>
              <w:t>67</w:t>
            </w:r>
          </w:p>
        </w:tc>
        <w:tc>
          <w:tcPr>
            <w:tcW w:w="787" w:type="dxa"/>
          </w:tcPr>
          <w:p w14:paraId="7F2752C6" w14:textId="77777777" w:rsidR="008B2107" w:rsidRDefault="008B2107" w:rsidP="00AD2D62">
            <w:pPr>
              <w:ind w:left="-19"/>
              <w:jc w:val="center"/>
              <w:rPr>
                <w:rFonts w:ascii="Times New Roman" w:hAnsi="Times New Roman"/>
              </w:rPr>
            </w:pPr>
          </w:p>
          <w:p w14:paraId="7B59392A" w14:textId="77777777" w:rsidR="00CE3FE3" w:rsidRDefault="00CE3FE3" w:rsidP="00AD2D62">
            <w:pPr>
              <w:ind w:left="-19"/>
              <w:jc w:val="center"/>
              <w:rPr>
                <w:rFonts w:ascii="Times New Roman" w:hAnsi="Times New Roman"/>
              </w:rPr>
            </w:pPr>
            <w:r>
              <w:rPr>
                <w:rFonts w:ascii="Times New Roman" w:hAnsi="Times New Roman"/>
              </w:rPr>
              <w:t>10</w:t>
            </w:r>
          </w:p>
          <w:p w14:paraId="28093B70" w14:textId="77777777" w:rsidR="00CE3FE3" w:rsidRDefault="00CE3FE3" w:rsidP="00AD2D62">
            <w:pPr>
              <w:ind w:left="-19"/>
              <w:jc w:val="center"/>
              <w:rPr>
                <w:rFonts w:ascii="Times New Roman" w:hAnsi="Times New Roman"/>
              </w:rPr>
            </w:pPr>
            <w:r>
              <w:rPr>
                <w:rFonts w:ascii="Times New Roman" w:hAnsi="Times New Roman"/>
              </w:rPr>
              <w:t>0</w:t>
            </w:r>
          </w:p>
          <w:p w14:paraId="79EC721E" w14:textId="646C4112" w:rsidR="00CE3FE3" w:rsidRPr="008B2107" w:rsidRDefault="00CE3FE3" w:rsidP="00AD2D62">
            <w:pPr>
              <w:ind w:left="-19"/>
              <w:jc w:val="center"/>
              <w:rPr>
                <w:rFonts w:ascii="Times New Roman" w:hAnsi="Times New Roman"/>
              </w:rPr>
            </w:pPr>
          </w:p>
        </w:tc>
        <w:tc>
          <w:tcPr>
            <w:tcW w:w="720" w:type="dxa"/>
          </w:tcPr>
          <w:p w14:paraId="041B0CC2" w14:textId="2EA7E442" w:rsidR="008B2107" w:rsidRPr="008B2107" w:rsidRDefault="008B2107" w:rsidP="00AD2D62">
            <w:pPr>
              <w:ind w:left="-19"/>
              <w:jc w:val="center"/>
              <w:rPr>
                <w:rFonts w:ascii="Times New Roman" w:hAnsi="Times New Roman"/>
              </w:rPr>
            </w:pPr>
          </w:p>
          <w:p w14:paraId="1CC5306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53DF265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Pr>
          <w:p w14:paraId="32CF2E5A" w14:textId="77777777" w:rsidR="008B2107" w:rsidRPr="008B2107" w:rsidRDefault="008B2107" w:rsidP="00AD2D62">
            <w:pPr>
              <w:ind w:left="-19"/>
              <w:jc w:val="center"/>
              <w:rPr>
                <w:rFonts w:ascii="Times New Roman" w:hAnsi="Times New Roman"/>
              </w:rPr>
            </w:pPr>
          </w:p>
          <w:p w14:paraId="5131FC80" w14:textId="77777777" w:rsidR="008B2107" w:rsidRPr="008B2107" w:rsidRDefault="008B2107" w:rsidP="00AD2D62">
            <w:pPr>
              <w:ind w:left="-19"/>
              <w:jc w:val="center"/>
              <w:rPr>
                <w:rFonts w:ascii="Times New Roman" w:hAnsi="Times New Roman"/>
              </w:rPr>
            </w:pPr>
            <w:r w:rsidRPr="008B2107">
              <w:rPr>
                <w:rFonts w:ascii="Times New Roman" w:hAnsi="Times New Roman"/>
              </w:rPr>
              <w:t>4</w:t>
            </w:r>
          </w:p>
          <w:p w14:paraId="05B0911F" w14:textId="77777777" w:rsidR="008B2107" w:rsidRPr="008B2107" w:rsidRDefault="008B2107" w:rsidP="00AD2D62">
            <w:pPr>
              <w:ind w:left="-19"/>
              <w:jc w:val="center"/>
              <w:rPr>
                <w:rFonts w:ascii="Times New Roman" w:hAnsi="Times New Roman"/>
              </w:rPr>
            </w:pPr>
            <w:r w:rsidRPr="008B2107">
              <w:rPr>
                <w:rFonts w:ascii="Times New Roman" w:hAnsi="Times New Roman"/>
              </w:rPr>
              <w:t>22</w:t>
            </w:r>
          </w:p>
        </w:tc>
        <w:tc>
          <w:tcPr>
            <w:tcW w:w="805" w:type="dxa"/>
          </w:tcPr>
          <w:p w14:paraId="2ABA1150" w14:textId="77777777" w:rsidR="008B2107" w:rsidRDefault="008B2107" w:rsidP="00AD2D62">
            <w:pPr>
              <w:ind w:left="-19"/>
              <w:jc w:val="center"/>
              <w:rPr>
                <w:rFonts w:ascii="Times New Roman" w:hAnsi="Times New Roman"/>
              </w:rPr>
            </w:pPr>
          </w:p>
          <w:p w14:paraId="11B53E4F" w14:textId="77777777" w:rsidR="000379A2" w:rsidRDefault="000379A2" w:rsidP="00AD2D62">
            <w:pPr>
              <w:ind w:left="-19"/>
              <w:jc w:val="center"/>
              <w:rPr>
                <w:rFonts w:ascii="Times New Roman" w:hAnsi="Times New Roman"/>
              </w:rPr>
            </w:pPr>
            <w:r>
              <w:rPr>
                <w:rFonts w:ascii="Times New Roman" w:hAnsi="Times New Roman"/>
              </w:rPr>
              <w:t>6</w:t>
            </w:r>
          </w:p>
          <w:p w14:paraId="5AB670A6" w14:textId="23C919FB"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1635FDCA" w14:textId="240C76E2" w:rsidTr="000379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294" w:type="dxa"/>
          </w:tcPr>
          <w:p w14:paraId="051276E3" w14:textId="6EF4E224" w:rsidR="008B2107" w:rsidRPr="008B2107" w:rsidRDefault="008B2107" w:rsidP="00AD2D62">
            <w:pPr>
              <w:ind w:left="-19"/>
              <w:rPr>
                <w:rFonts w:ascii="Times New Roman" w:hAnsi="Times New Roman"/>
              </w:rPr>
            </w:pPr>
            <w:r w:rsidRPr="008B2107">
              <w:rPr>
                <w:rFonts w:ascii="Times New Roman" w:hAnsi="Times New Roman"/>
              </w:rPr>
              <w:t>N. Twin</w:t>
            </w:r>
          </w:p>
          <w:p w14:paraId="3067A095" w14:textId="491CCF2D"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94123D8"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0FB9F093" w14:textId="027CCFEB" w:rsidR="007F0274" w:rsidRPr="008B2107" w:rsidRDefault="007F0274" w:rsidP="00AD2D62">
            <w:pPr>
              <w:ind w:left="-19"/>
              <w:rPr>
                <w:rFonts w:ascii="Times New Roman" w:hAnsi="Times New Roman"/>
              </w:rPr>
            </w:pPr>
          </w:p>
        </w:tc>
        <w:tc>
          <w:tcPr>
            <w:tcW w:w="696" w:type="dxa"/>
          </w:tcPr>
          <w:p w14:paraId="6B4EEE19"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tc>
        <w:tc>
          <w:tcPr>
            <w:tcW w:w="818" w:type="dxa"/>
          </w:tcPr>
          <w:p w14:paraId="4E1125D9"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Pr>
          <w:p w14:paraId="5D2DC564" w14:textId="3E319197" w:rsidR="008B2107" w:rsidRPr="008B2107" w:rsidRDefault="007F0274" w:rsidP="00AD2D62">
            <w:pPr>
              <w:ind w:left="-19"/>
              <w:jc w:val="center"/>
              <w:rPr>
                <w:rFonts w:ascii="Times New Roman" w:hAnsi="Times New Roman"/>
              </w:rPr>
            </w:pPr>
            <w:r>
              <w:rPr>
                <w:rFonts w:ascii="Times New Roman" w:hAnsi="Times New Roman"/>
              </w:rPr>
              <w:t>21</w:t>
            </w:r>
          </w:p>
        </w:tc>
        <w:tc>
          <w:tcPr>
            <w:tcW w:w="975" w:type="dxa"/>
          </w:tcPr>
          <w:p w14:paraId="02E5DDE9" w14:textId="633AADE3" w:rsidR="008B2107" w:rsidRPr="008B2107" w:rsidRDefault="008B2107" w:rsidP="00AD2D62">
            <w:pPr>
              <w:ind w:left="-19"/>
              <w:jc w:val="center"/>
              <w:rPr>
                <w:rFonts w:ascii="Times New Roman" w:hAnsi="Times New Roman"/>
              </w:rPr>
            </w:pPr>
            <w:r w:rsidRPr="008B2107">
              <w:rPr>
                <w:rFonts w:ascii="Times New Roman" w:hAnsi="Times New Roman"/>
              </w:rPr>
              <w:t>13:18</w:t>
            </w:r>
          </w:p>
        </w:tc>
        <w:tc>
          <w:tcPr>
            <w:tcW w:w="933" w:type="dxa"/>
          </w:tcPr>
          <w:p w14:paraId="477EF296"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tc>
        <w:tc>
          <w:tcPr>
            <w:tcW w:w="890" w:type="dxa"/>
            <w:gridSpan w:val="2"/>
          </w:tcPr>
          <w:p w14:paraId="0E837FA2" w14:textId="6AC220D3" w:rsidR="008B2107" w:rsidRPr="008B2107" w:rsidRDefault="00CE3FE3" w:rsidP="00AD2D62">
            <w:pPr>
              <w:ind w:left="-19"/>
              <w:jc w:val="center"/>
              <w:rPr>
                <w:rFonts w:ascii="Times New Roman" w:hAnsi="Times New Roman"/>
              </w:rPr>
            </w:pPr>
            <w:r>
              <w:rPr>
                <w:rFonts w:ascii="Times New Roman" w:hAnsi="Times New Roman"/>
              </w:rPr>
              <w:t>23:56</w:t>
            </w:r>
          </w:p>
        </w:tc>
        <w:tc>
          <w:tcPr>
            <w:tcW w:w="860" w:type="dxa"/>
          </w:tcPr>
          <w:p w14:paraId="6C2D2E26" w14:textId="199F476A" w:rsidR="008B2107" w:rsidRPr="008B2107" w:rsidRDefault="008B2107" w:rsidP="00AD2D62">
            <w:pPr>
              <w:ind w:left="-19"/>
              <w:jc w:val="center"/>
              <w:rPr>
                <w:rFonts w:ascii="Times New Roman" w:hAnsi="Times New Roman"/>
              </w:rPr>
            </w:pPr>
          </w:p>
          <w:p w14:paraId="1C50477E" w14:textId="77777777" w:rsidR="008B2107" w:rsidRPr="008B2107" w:rsidRDefault="008B2107" w:rsidP="00AD2D62">
            <w:pPr>
              <w:ind w:left="-19"/>
              <w:jc w:val="center"/>
              <w:rPr>
                <w:rFonts w:ascii="Times New Roman" w:hAnsi="Times New Roman"/>
              </w:rPr>
            </w:pPr>
            <w:r w:rsidRPr="008B2107">
              <w:rPr>
                <w:rFonts w:ascii="Times New Roman" w:hAnsi="Times New Roman"/>
              </w:rPr>
              <w:t>561</w:t>
            </w:r>
          </w:p>
          <w:p w14:paraId="4ED35E9A" w14:textId="77777777" w:rsidR="008B2107" w:rsidRPr="008B2107" w:rsidRDefault="008B2107" w:rsidP="00AD2D62">
            <w:pPr>
              <w:ind w:left="-19"/>
              <w:jc w:val="center"/>
              <w:rPr>
                <w:rFonts w:ascii="Times New Roman" w:hAnsi="Times New Roman"/>
              </w:rPr>
            </w:pPr>
            <w:r w:rsidRPr="008B2107">
              <w:rPr>
                <w:rFonts w:ascii="Times New Roman" w:hAnsi="Times New Roman"/>
              </w:rPr>
              <w:t>222</w:t>
            </w:r>
          </w:p>
        </w:tc>
        <w:tc>
          <w:tcPr>
            <w:tcW w:w="810" w:type="dxa"/>
          </w:tcPr>
          <w:p w14:paraId="1DE10BC5" w14:textId="77777777" w:rsidR="008B2107" w:rsidRPr="008B2107" w:rsidRDefault="008B2107" w:rsidP="00AD2D62">
            <w:pPr>
              <w:ind w:left="-19"/>
              <w:jc w:val="center"/>
              <w:rPr>
                <w:rFonts w:ascii="Times New Roman" w:hAnsi="Times New Roman"/>
              </w:rPr>
            </w:pPr>
          </w:p>
          <w:p w14:paraId="5D8D4587" w14:textId="77777777" w:rsidR="008B2107" w:rsidRPr="008B2107" w:rsidRDefault="008B2107" w:rsidP="00AD2D62">
            <w:pPr>
              <w:ind w:left="-19"/>
              <w:jc w:val="center"/>
              <w:rPr>
                <w:rFonts w:ascii="Times New Roman" w:hAnsi="Times New Roman"/>
              </w:rPr>
            </w:pPr>
            <w:r w:rsidRPr="008B2107">
              <w:rPr>
                <w:rFonts w:ascii="Times New Roman" w:hAnsi="Times New Roman"/>
              </w:rPr>
              <w:t>1,334</w:t>
            </w:r>
          </w:p>
          <w:p w14:paraId="0FB13864" w14:textId="77777777" w:rsidR="008B2107" w:rsidRPr="008B2107" w:rsidRDefault="008B2107" w:rsidP="00AD2D62">
            <w:pPr>
              <w:ind w:left="-19"/>
              <w:jc w:val="center"/>
              <w:rPr>
                <w:rFonts w:ascii="Times New Roman" w:hAnsi="Times New Roman"/>
              </w:rPr>
            </w:pPr>
            <w:r w:rsidRPr="008B2107">
              <w:rPr>
                <w:rFonts w:ascii="Times New Roman" w:hAnsi="Times New Roman"/>
              </w:rPr>
              <w:t>388</w:t>
            </w:r>
          </w:p>
        </w:tc>
        <w:tc>
          <w:tcPr>
            <w:tcW w:w="784" w:type="dxa"/>
          </w:tcPr>
          <w:p w14:paraId="2A00724E" w14:textId="77777777" w:rsidR="008B2107" w:rsidRDefault="008B2107" w:rsidP="00AD2D62">
            <w:pPr>
              <w:ind w:left="-19"/>
              <w:jc w:val="center"/>
              <w:rPr>
                <w:rFonts w:ascii="Times New Roman" w:hAnsi="Times New Roman"/>
              </w:rPr>
            </w:pPr>
          </w:p>
          <w:p w14:paraId="0811E9FE" w14:textId="77777777" w:rsidR="00CE3FE3" w:rsidRDefault="00CE3FE3" w:rsidP="00AD2D62">
            <w:pPr>
              <w:ind w:left="-19"/>
              <w:jc w:val="center"/>
              <w:rPr>
                <w:rFonts w:ascii="Times New Roman" w:hAnsi="Times New Roman"/>
              </w:rPr>
            </w:pPr>
            <w:r>
              <w:rPr>
                <w:rFonts w:ascii="Times New Roman" w:hAnsi="Times New Roman"/>
              </w:rPr>
              <w:t>2,087</w:t>
            </w:r>
          </w:p>
          <w:p w14:paraId="0FBC6BCE" w14:textId="18BAC959" w:rsidR="00CE3FE3" w:rsidRPr="008B2107" w:rsidRDefault="00CE3FE3" w:rsidP="00AD2D62">
            <w:pPr>
              <w:ind w:left="-19"/>
              <w:jc w:val="center"/>
              <w:rPr>
                <w:rFonts w:ascii="Times New Roman" w:hAnsi="Times New Roman"/>
              </w:rPr>
            </w:pPr>
            <w:r>
              <w:rPr>
                <w:rFonts w:ascii="Times New Roman" w:hAnsi="Times New Roman"/>
              </w:rPr>
              <w:t>412</w:t>
            </w:r>
          </w:p>
        </w:tc>
        <w:tc>
          <w:tcPr>
            <w:tcW w:w="826" w:type="dxa"/>
          </w:tcPr>
          <w:p w14:paraId="1CCD20D5" w14:textId="3F287FD2" w:rsidR="008B2107" w:rsidRPr="008B2107" w:rsidRDefault="008B2107" w:rsidP="00AD2D62">
            <w:pPr>
              <w:ind w:left="-19"/>
              <w:jc w:val="center"/>
              <w:rPr>
                <w:rFonts w:ascii="Times New Roman" w:hAnsi="Times New Roman"/>
              </w:rPr>
            </w:pPr>
          </w:p>
          <w:p w14:paraId="04715051"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p w14:paraId="0A22EB1A"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Pr>
          <w:p w14:paraId="78A1F658" w14:textId="77777777" w:rsidR="008B2107" w:rsidRPr="008B2107" w:rsidRDefault="008B2107" w:rsidP="00AD2D62">
            <w:pPr>
              <w:ind w:left="-19"/>
              <w:jc w:val="center"/>
              <w:rPr>
                <w:rFonts w:ascii="Times New Roman" w:hAnsi="Times New Roman"/>
              </w:rPr>
            </w:pPr>
          </w:p>
          <w:p w14:paraId="78748D1E" w14:textId="77777777" w:rsidR="008B2107" w:rsidRPr="008B2107" w:rsidRDefault="008B2107" w:rsidP="00AD2D62">
            <w:pPr>
              <w:ind w:left="-19"/>
              <w:jc w:val="center"/>
              <w:rPr>
                <w:rFonts w:ascii="Times New Roman" w:hAnsi="Times New Roman"/>
              </w:rPr>
            </w:pPr>
            <w:r w:rsidRPr="008B2107">
              <w:rPr>
                <w:rFonts w:ascii="Times New Roman" w:hAnsi="Times New Roman"/>
              </w:rPr>
              <w:t>14</w:t>
            </w:r>
          </w:p>
          <w:p w14:paraId="2A56C1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87" w:type="dxa"/>
          </w:tcPr>
          <w:p w14:paraId="0405CF5E" w14:textId="77777777" w:rsidR="008B2107" w:rsidRDefault="008B2107" w:rsidP="00AD2D62">
            <w:pPr>
              <w:ind w:left="-19"/>
              <w:jc w:val="center"/>
              <w:rPr>
                <w:rFonts w:ascii="Times New Roman" w:hAnsi="Times New Roman"/>
              </w:rPr>
            </w:pPr>
          </w:p>
          <w:p w14:paraId="583583F8" w14:textId="77777777" w:rsidR="00CE3FE3" w:rsidRDefault="00CE3FE3" w:rsidP="00AD2D62">
            <w:pPr>
              <w:ind w:left="-19"/>
              <w:jc w:val="center"/>
              <w:rPr>
                <w:rFonts w:ascii="Times New Roman" w:hAnsi="Times New Roman"/>
              </w:rPr>
            </w:pPr>
            <w:r>
              <w:rPr>
                <w:rFonts w:ascii="Times New Roman" w:hAnsi="Times New Roman"/>
              </w:rPr>
              <w:t>49</w:t>
            </w:r>
          </w:p>
          <w:p w14:paraId="61D05F4B" w14:textId="58F53893" w:rsidR="00CE3FE3" w:rsidRPr="008B2107" w:rsidRDefault="00CE3FE3" w:rsidP="00AD2D62">
            <w:pPr>
              <w:ind w:left="-19"/>
              <w:jc w:val="center"/>
              <w:rPr>
                <w:rFonts w:ascii="Times New Roman" w:hAnsi="Times New Roman"/>
              </w:rPr>
            </w:pPr>
            <w:r>
              <w:rPr>
                <w:rFonts w:ascii="Times New Roman" w:hAnsi="Times New Roman"/>
              </w:rPr>
              <w:t>26</w:t>
            </w:r>
          </w:p>
        </w:tc>
        <w:tc>
          <w:tcPr>
            <w:tcW w:w="720" w:type="dxa"/>
          </w:tcPr>
          <w:p w14:paraId="5D4BBEE5" w14:textId="7EE2E74D" w:rsidR="008B2107" w:rsidRPr="008B2107" w:rsidRDefault="008B2107" w:rsidP="00AD2D62">
            <w:pPr>
              <w:ind w:left="-19"/>
              <w:jc w:val="center"/>
              <w:rPr>
                <w:rFonts w:ascii="Times New Roman" w:hAnsi="Times New Roman"/>
              </w:rPr>
            </w:pPr>
          </w:p>
          <w:p w14:paraId="3DE74962" w14:textId="77777777" w:rsidR="008B2107" w:rsidRPr="008B2107" w:rsidRDefault="008B2107" w:rsidP="00AD2D62">
            <w:pPr>
              <w:ind w:left="-19"/>
              <w:jc w:val="center"/>
              <w:rPr>
                <w:rFonts w:ascii="Times New Roman" w:hAnsi="Times New Roman"/>
              </w:rPr>
            </w:pPr>
            <w:r w:rsidRPr="008B2107">
              <w:rPr>
                <w:rFonts w:ascii="Times New Roman" w:hAnsi="Times New Roman"/>
              </w:rPr>
              <w:t>25</w:t>
            </w:r>
          </w:p>
          <w:p w14:paraId="6CF7078B" w14:textId="77777777" w:rsidR="008B2107" w:rsidRPr="008B2107" w:rsidRDefault="008B2107" w:rsidP="00AD2D62">
            <w:pPr>
              <w:ind w:left="-19"/>
              <w:jc w:val="center"/>
              <w:rPr>
                <w:rFonts w:ascii="Times New Roman" w:hAnsi="Times New Roman"/>
              </w:rPr>
            </w:pPr>
            <w:r w:rsidRPr="008B2107">
              <w:rPr>
                <w:rFonts w:ascii="Times New Roman" w:hAnsi="Times New Roman"/>
              </w:rPr>
              <w:t>17</w:t>
            </w:r>
          </w:p>
        </w:tc>
        <w:tc>
          <w:tcPr>
            <w:tcW w:w="732" w:type="dxa"/>
          </w:tcPr>
          <w:p w14:paraId="5BE9629F" w14:textId="77777777" w:rsidR="008B2107" w:rsidRPr="008B2107" w:rsidRDefault="008B2107" w:rsidP="00AD2D62">
            <w:pPr>
              <w:ind w:left="-19"/>
              <w:jc w:val="center"/>
              <w:rPr>
                <w:rFonts w:ascii="Times New Roman" w:hAnsi="Times New Roman"/>
              </w:rPr>
            </w:pPr>
          </w:p>
          <w:p w14:paraId="237942CF" w14:textId="77777777" w:rsidR="008B2107" w:rsidRPr="008B2107" w:rsidRDefault="008B2107" w:rsidP="00AD2D62">
            <w:pPr>
              <w:ind w:left="-19"/>
              <w:jc w:val="center"/>
              <w:rPr>
                <w:rFonts w:ascii="Times New Roman" w:hAnsi="Times New Roman"/>
              </w:rPr>
            </w:pPr>
            <w:r w:rsidRPr="008B2107">
              <w:rPr>
                <w:rFonts w:ascii="Times New Roman" w:hAnsi="Times New Roman"/>
              </w:rPr>
              <w:t>12</w:t>
            </w:r>
          </w:p>
          <w:p w14:paraId="7E04B8E4" w14:textId="77777777" w:rsidR="008B2107" w:rsidRPr="008B2107" w:rsidRDefault="008B2107" w:rsidP="00AD2D62">
            <w:pPr>
              <w:ind w:left="-19"/>
              <w:jc w:val="center"/>
              <w:rPr>
                <w:rFonts w:ascii="Times New Roman" w:hAnsi="Times New Roman"/>
              </w:rPr>
            </w:pPr>
            <w:r w:rsidRPr="008B2107">
              <w:rPr>
                <w:rFonts w:ascii="Times New Roman" w:hAnsi="Times New Roman"/>
              </w:rPr>
              <w:t>16</w:t>
            </w:r>
          </w:p>
        </w:tc>
        <w:tc>
          <w:tcPr>
            <w:tcW w:w="805" w:type="dxa"/>
          </w:tcPr>
          <w:p w14:paraId="1E8B368F" w14:textId="77777777" w:rsidR="008B2107" w:rsidRDefault="008B2107" w:rsidP="00AD2D62">
            <w:pPr>
              <w:ind w:left="-19"/>
              <w:jc w:val="center"/>
              <w:rPr>
                <w:rFonts w:ascii="Times New Roman" w:hAnsi="Times New Roman"/>
              </w:rPr>
            </w:pPr>
          </w:p>
          <w:p w14:paraId="3FA3D434" w14:textId="77777777" w:rsidR="000379A2" w:rsidRDefault="000379A2" w:rsidP="00AD2D62">
            <w:pPr>
              <w:ind w:left="-19"/>
              <w:jc w:val="center"/>
              <w:rPr>
                <w:rFonts w:ascii="Times New Roman" w:hAnsi="Times New Roman"/>
              </w:rPr>
            </w:pPr>
            <w:r>
              <w:rPr>
                <w:rFonts w:ascii="Times New Roman" w:hAnsi="Times New Roman"/>
              </w:rPr>
              <w:t>12</w:t>
            </w:r>
          </w:p>
          <w:p w14:paraId="0D398922" w14:textId="6A547307" w:rsidR="000379A2" w:rsidRPr="008B2107" w:rsidRDefault="000379A2" w:rsidP="00AD2D62">
            <w:pPr>
              <w:ind w:left="-19"/>
              <w:jc w:val="center"/>
              <w:rPr>
                <w:rFonts w:ascii="Times New Roman" w:hAnsi="Times New Roman"/>
              </w:rPr>
            </w:pPr>
            <w:r>
              <w:rPr>
                <w:rFonts w:ascii="Times New Roman" w:hAnsi="Times New Roman"/>
              </w:rPr>
              <w:t>16</w:t>
            </w:r>
          </w:p>
        </w:tc>
      </w:tr>
      <w:tr w:rsidR="008B2107" w:rsidRPr="008B2107" w14:paraId="0DCDF9C2" w14:textId="734E8656" w:rsidTr="000379A2">
        <w:tc>
          <w:tcPr>
            <w:tcW w:w="1294" w:type="dxa"/>
            <w:tcBorders>
              <w:top w:val="nil"/>
              <w:left w:val="nil"/>
              <w:bottom w:val="nil"/>
              <w:right w:val="nil"/>
            </w:tcBorders>
          </w:tcPr>
          <w:p w14:paraId="3055E4B5" w14:textId="29D67BA3" w:rsidR="008B2107" w:rsidRPr="008B2107" w:rsidRDefault="008B2107" w:rsidP="00AD2D62">
            <w:pPr>
              <w:ind w:left="-19"/>
              <w:rPr>
                <w:rFonts w:ascii="Times New Roman" w:hAnsi="Times New Roman"/>
              </w:rPr>
            </w:pPr>
            <w:r w:rsidRPr="008B2107">
              <w:rPr>
                <w:rFonts w:ascii="Times New Roman" w:hAnsi="Times New Roman"/>
              </w:rPr>
              <w:t>S. Twin</w:t>
            </w:r>
          </w:p>
          <w:p w14:paraId="6A33C1AD" w14:textId="724DB5F5"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300AFEC9"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55F66C9A" w14:textId="095F8200"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69B12F54"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18" w:type="dxa"/>
            <w:tcBorders>
              <w:top w:val="nil"/>
              <w:left w:val="nil"/>
              <w:bottom w:val="nil"/>
              <w:right w:val="nil"/>
            </w:tcBorders>
          </w:tcPr>
          <w:p w14:paraId="4D718C1F"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42" w:type="dxa"/>
            <w:tcBorders>
              <w:top w:val="nil"/>
              <w:left w:val="nil"/>
              <w:bottom w:val="nil"/>
              <w:right w:val="nil"/>
            </w:tcBorders>
          </w:tcPr>
          <w:p w14:paraId="03F5D291" w14:textId="78982C76" w:rsidR="008B2107" w:rsidRPr="008B2107" w:rsidRDefault="007F0274" w:rsidP="00AD2D62">
            <w:pPr>
              <w:ind w:left="-19"/>
              <w:jc w:val="center"/>
              <w:rPr>
                <w:rFonts w:ascii="Times New Roman" w:hAnsi="Times New Roman"/>
              </w:rPr>
            </w:pPr>
            <w:r>
              <w:rPr>
                <w:rFonts w:ascii="Times New Roman" w:hAnsi="Times New Roman"/>
              </w:rPr>
              <w:t>17</w:t>
            </w:r>
          </w:p>
        </w:tc>
        <w:tc>
          <w:tcPr>
            <w:tcW w:w="975" w:type="dxa"/>
            <w:tcBorders>
              <w:top w:val="nil"/>
              <w:left w:val="nil"/>
              <w:bottom w:val="nil"/>
              <w:right w:val="nil"/>
            </w:tcBorders>
          </w:tcPr>
          <w:p w14:paraId="18195C9A" w14:textId="3FFA64B2" w:rsidR="008B2107" w:rsidRPr="008B2107" w:rsidRDefault="008B2107" w:rsidP="00AD2D62">
            <w:pPr>
              <w:ind w:left="-19"/>
              <w:jc w:val="center"/>
              <w:rPr>
                <w:rFonts w:ascii="Times New Roman" w:hAnsi="Times New Roman"/>
              </w:rPr>
            </w:pPr>
            <w:r w:rsidRPr="008B2107">
              <w:rPr>
                <w:rFonts w:ascii="Times New Roman" w:hAnsi="Times New Roman"/>
              </w:rPr>
              <w:t>15:11</w:t>
            </w:r>
          </w:p>
        </w:tc>
        <w:tc>
          <w:tcPr>
            <w:tcW w:w="933" w:type="dxa"/>
            <w:tcBorders>
              <w:top w:val="nil"/>
              <w:left w:val="nil"/>
              <w:bottom w:val="nil"/>
              <w:right w:val="nil"/>
            </w:tcBorders>
          </w:tcPr>
          <w:p w14:paraId="20024388" w14:textId="77777777" w:rsidR="008B2107" w:rsidRPr="008B2107" w:rsidRDefault="008B2107" w:rsidP="00AD2D62">
            <w:pPr>
              <w:ind w:left="-19"/>
              <w:jc w:val="center"/>
              <w:rPr>
                <w:rFonts w:ascii="Times New Roman" w:hAnsi="Times New Roman"/>
              </w:rPr>
            </w:pPr>
            <w:r w:rsidRPr="008B2107">
              <w:rPr>
                <w:rFonts w:ascii="Times New Roman" w:hAnsi="Times New Roman"/>
              </w:rPr>
              <w:t>22:47</w:t>
            </w:r>
          </w:p>
        </w:tc>
        <w:tc>
          <w:tcPr>
            <w:tcW w:w="890" w:type="dxa"/>
            <w:gridSpan w:val="2"/>
            <w:tcBorders>
              <w:top w:val="nil"/>
              <w:left w:val="nil"/>
              <w:bottom w:val="nil"/>
              <w:right w:val="nil"/>
            </w:tcBorders>
          </w:tcPr>
          <w:p w14:paraId="3018EC04" w14:textId="6EAD938D" w:rsidR="008B2107" w:rsidRPr="008B2107" w:rsidRDefault="00CE3FE3" w:rsidP="00AD2D62">
            <w:pPr>
              <w:ind w:left="-19"/>
              <w:jc w:val="center"/>
              <w:rPr>
                <w:rFonts w:ascii="Times New Roman" w:hAnsi="Times New Roman"/>
              </w:rPr>
            </w:pPr>
            <w:r>
              <w:rPr>
                <w:rFonts w:ascii="Times New Roman" w:hAnsi="Times New Roman"/>
              </w:rPr>
              <w:t>19:24</w:t>
            </w:r>
          </w:p>
        </w:tc>
        <w:tc>
          <w:tcPr>
            <w:tcW w:w="860" w:type="dxa"/>
            <w:tcBorders>
              <w:top w:val="nil"/>
              <w:left w:val="nil"/>
              <w:bottom w:val="nil"/>
              <w:right w:val="nil"/>
            </w:tcBorders>
          </w:tcPr>
          <w:p w14:paraId="11E58C1B" w14:textId="65C42053" w:rsidR="008B2107" w:rsidRPr="008B2107" w:rsidRDefault="008B2107" w:rsidP="00AD2D62">
            <w:pPr>
              <w:ind w:left="-19"/>
              <w:jc w:val="center"/>
              <w:rPr>
                <w:rFonts w:ascii="Times New Roman" w:hAnsi="Times New Roman"/>
              </w:rPr>
            </w:pPr>
          </w:p>
          <w:p w14:paraId="2E3C972A" w14:textId="77777777" w:rsidR="008B2107" w:rsidRPr="008B2107" w:rsidRDefault="008B2107" w:rsidP="00AD2D62">
            <w:pPr>
              <w:ind w:left="-19"/>
              <w:jc w:val="center"/>
              <w:rPr>
                <w:rFonts w:ascii="Times New Roman" w:hAnsi="Times New Roman"/>
              </w:rPr>
            </w:pPr>
            <w:r w:rsidRPr="008B2107">
              <w:rPr>
                <w:rFonts w:ascii="Times New Roman" w:hAnsi="Times New Roman"/>
              </w:rPr>
              <w:t>1,096</w:t>
            </w:r>
          </w:p>
          <w:p w14:paraId="657FF84D" w14:textId="77777777" w:rsidR="008B2107" w:rsidRPr="008B2107" w:rsidRDefault="008B2107" w:rsidP="00AD2D62">
            <w:pPr>
              <w:ind w:left="-19"/>
              <w:jc w:val="center"/>
              <w:rPr>
                <w:rFonts w:ascii="Times New Roman" w:hAnsi="Times New Roman"/>
              </w:rPr>
            </w:pPr>
            <w:r w:rsidRPr="008B2107">
              <w:rPr>
                <w:rFonts w:ascii="Times New Roman" w:hAnsi="Times New Roman"/>
              </w:rPr>
              <w:t>721</w:t>
            </w:r>
          </w:p>
        </w:tc>
        <w:tc>
          <w:tcPr>
            <w:tcW w:w="810" w:type="dxa"/>
            <w:tcBorders>
              <w:top w:val="nil"/>
              <w:left w:val="nil"/>
              <w:bottom w:val="nil"/>
              <w:right w:val="nil"/>
            </w:tcBorders>
          </w:tcPr>
          <w:p w14:paraId="79659E33" w14:textId="77777777" w:rsidR="008B2107" w:rsidRPr="008B2107" w:rsidRDefault="008B2107" w:rsidP="00AD2D62">
            <w:pPr>
              <w:ind w:left="-19"/>
              <w:jc w:val="center"/>
              <w:rPr>
                <w:rFonts w:ascii="Times New Roman" w:hAnsi="Times New Roman"/>
              </w:rPr>
            </w:pPr>
          </w:p>
          <w:p w14:paraId="4A7310E0" w14:textId="77777777" w:rsidR="008B2107" w:rsidRPr="008B2107" w:rsidRDefault="008B2107" w:rsidP="00AD2D62">
            <w:pPr>
              <w:ind w:left="-19"/>
              <w:jc w:val="center"/>
              <w:rPr>
                <w:rFonts w:ascii="Times New Roman" w:hAnsi="Times New Roman"/>
              </w:rPr>
            </w:pPr>
            <w:r w:rsidRPr="008B2107">
              <w:rPr>
                <w:rFonts w:ascii="Times New Roman" w:hAnsi="Times New Roman"/>
              </w:rPr>
              <w:t>1,929</w:t>
            </w:r>
          </w:p>
          <w:p w14:paraId="3B5B2F14"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nil"/>
              <w:right w:val="nil"/>
            </w:tcBorders>
          </w:tcPr>
          <w:p w14:paraId="5022022C" w14:textId="77777777" w:rsidR="008B2107" w:rsidRDefault="008B2107" w:rsidP="00AD2D62">
            <w:pPr>
              <w:ind w:left="-19"/>
              <w:jc w:val="center"/>
              <w:rPr>
                <w:rFonts w:ascii="Times New Roman" w:hAnsi="Times New Roman"/>
              </w:rPr>
            </w:pPr>
          </w:p>
          <w:p w14:paraId="4A361B48" w14:textId="77777777" w:rsidR="00CE3FE3" w:rsidRDefault="00CE3FE3" w:rsidP="00AD2D62">
            <w:pPr>
              <w:ind w:left="-19"/>
              <w:jc w:val="center"/>
              <w:rPr>
                <w:rFonts w:ascii="Times New Roman" w:hAnsi="Times New Roman"/>
              </w:rPr>
            </w:pPr>
            <w:r>
              <w:rPr>
                <w:rFonts w:ascii="Times New Roman" w:hAnsi="Times New Roman"/>
              </w:rPr>
              <w:t>349</w:t>
            </w:r>
          </w:p>
          <w:p w14:paraId="3AA7D155" w14:textId="3B45F97A" w:rsidR="00CE3FE3" w:rsidRPr="008B2107" w:rsidRDefault="00CE3FE3" w:rsidP="00AD2D62">
            <w:pPr>
              <w:ind w:left="-19"/>
              <w:jc w:val="center"/>
              <w:rPr>
                <w:rFonts w:ascii="Times New Roman" w:hAnsi="Times New Roman"/>
              </w:rPr>
            </w:pPr>
            <w:r>
              <w:rPr>
                <w:rFonts w:ascii="Times New Roman" w:hAnsi="Times New Roman"/>
              </w:rPr>
              <w:t>678</w:t>
            </w:r>
          </w:p>
        </w:tc>
        <w:tc>
          <w:tcPr>
            <w:tcW w:w="826" w:type="dxa"/>
            <w:tcBorders>
              <w:top w:val="nil"/>
              <w:left w:val="nil"/>
              <w:bottom w:val="nil"/>
              <w:right w:val="nil"/>
            </w:tcBorders>
          </w:tcPr>
          <w:p w14:paraId="3429D39B" w14:textId="4A8064CC" w:rsidR="008B2107" w:rsidRPr="008B2107" w:rsidRDefault="008B2107" w:rsidP="00AD2D62">
            <w:pPr>
              <w:ind w:left="-19"/>
              <w:jc w:val="center"/>
              <w:rPr>
                <w:rFonts w:ascii="Times New Roman" w:hAnsi="Times New Roman"/>
              </w:rPr>
            </w:pPr>
          </w:p>
          <w:p w14:paraId="43A7A3C5" w14:textId="77777777" w:rsidR="008B2107" w:rsidRPr="008B2107" w:rsidRDefault="008B2107" w:rsidP="00AD2D62">
            <w:pPr>
              <w:ind w:left="-19"/>
              <w:jc w:val="center"/>
              <w:rPr>
                <w:rFonts w:ascii="Times New Roman" w:hAnsi="Times New Roman"/>
              </w:rPr>
            </w:pPr>
            <w:r w:rsidRPr="008B2107">
              <w:rPr>
                <w:rFonts w:ascii="Times New Roman" w:hAnsi="Times New Roman"/>
              </w:rPr>
              <w:t>71</w:t>
            </w:r>
          </w:p>
          <w:p w14:paraId="11429AD4" w14:textId="77777777" w:rsidR="008B2107" w:rsidRPr="008B2107" w:rsidRDefault="008B2107" w:rsidP="00AD2D62">
            <w:pPr>
              <w:ind w:left="-19"/>
              <w:jc w:val="center"/>
              <w:rPr>
                <w:rFonts w:ascii="Times New Roman" w:hAnsi="Times New Roman"/>
              </w:rPr>
            </w:pPr>
            <w:r w:rsidRPr="008B2107">
              <w:rPr>
                <w:rFonts w:ascii="Times New Roman" w:hAnsi="Times New Roman"/>
              </w:rPr>
              <w:t>9</w:t>
            </w:r>
          </w:p>
        </w:tc>
        <w:tc>
          <w:tcPr>
            <w:tcW w:w="848" w:type="dxa"/>
            <w:tcBorders>
              <w:top w:val="nil"/>
              <w:left w:val="nil"/>
              <w:bottom w:val="nil"/>
              <w:right w:val="nil"/>
            </w:tcBorders>
          </w:tcPr>
          <w:p w14:paraId="433A7DD3" w14:textId="77777777" w:rsidR="008B2107" w:rsidRPr="008B2107" w:rsidRDefault="008B2107" w:rsidP="00AD2D62">
            <w:pPr>
              <w:ind w:left="-19"/>
              <w:jc w:val="center"/>
              <w:rPr>
                <w:rFonts w:ascii="Times New Roman" w:hAnsi="Times New Roman"/>
              </w:rPr>
            </w:pPr>
          </w:p>
          <w:p w14:paraId="35F9D415"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p w14:paraId="4C49E798" w14:textId="77777777" w:rsidR="008B2107" w:rsidRPr="008B2107" w:rsidRDefault="008B2107" w:rsidP="00AD2D62">
            <w:pPr>
              <w:ind w:left="-19"/>
              <w:jc w:val="center"/>
              <w:rPr>
                <w:rFonts w:ascii="Times New Roman" w:hAnsi="Times New Roman"/>
              </w:rPr>
            </w:pPr>
            <w:r w:rsidRPr="008B2107">
              <w:rPr>
                <w:rFonts w:ascii="Times New Roman" w:hAnsi="Times New Roman"/>
              </w:rPr>
              <w:t>29</w:t>
            </w:r>
          </w:p>
        </w:tc>
        <w:tc>
          <w:tcPr>
            <w:tcW w:w="787" w:type="dxa"/>
            <w:tcBorders>
              <w:top w:val="nil"/>
              <w:left w:val="nil"/>
              <w:bottom w:val="nil"/>
              <w:right w:val="nil"/>
            </w:tcBorders>
          </w:tcPr>
          <w:p w14:paraId="60DB2EA1" w14:textId="77777777" w:rsidR="008B2107" w:rsidRDefault="008B2107" w:rsidP="00AD2D62">
            <w:pPr>
              <w:ind w:left="-19"/>
              <w:jc w:val="center"/>
              <w:rPr>
                <w:rFonts w:ascii="Times New Roman" w:hAnsi="Times New Roman"/>
              </w:rPr>
            </w:pPr>
          </w:p>
          <w:p w14:paraId="57AB3AD7" w14:textId="77777777" w:rsidR="00CE3FE3" w:rsidRDefault="00CE3FE3" w:rsidP="00AD2D62">
            <w:pPr>
              <w:ind w:left="-19"/>
              <w:jc w:val="center"/>
              <w:rPr>
                <w:rFonts w:ascii="Times New Roman" w:hAnsi="Times New Roman"/>
              </w:rPr>
            </w:pPr>
            <w:r>
              <w:rPr>
                <w:rFonts w:ascii="Times New Roman" w:hAnsi="Times New Roman"/>
              </w:rPr>
              <w:t>2</w:t>
            </w:r>
          </w:p>
          <w:p w14:paraId="0E47DE02" w14:textId="7CC02CD9" w:rsidR="00CE3FE3" w:rsidRPr="008B2107" w:rsidRDefault="00CE3FE3" w:rsidP="00AD2D62">
            <w:pPr>
              <w:ind w:left="-19"/>
              <w:jc w:val="center"/>
              <w:rPr>
                <w:rFonts w:ascii="Times New Roman" w:hAnsi="Times New Roman"/>
              </w:rPr>
            </w:pPr>
            <w:r>
              <w:rPr>
                <w:rFonts w:ascii="Times New Roman" w:hAnsi="Times New Roman"/>
              </w:rPr>
              <w:t>13</w:t>
            </w:r>
          </w:p>
        </w:tc>
        <w:tc>
          <w:tcPr>
            <w:tcW w:w="720" w:type="dxa"/>
            <w:tcBorders>
              <w:top w:val="nil"/>
              <w:left w:val="nil"/>
              <w:bottom w:val="nil"/>
              <w:right w:val="nil"/>
            </w:tcBorders>
          </w:tcPr>
          <w:p w14:paraId="4A469460" w14:textId="11E4B6DC" w:rsidR="008B2107" w:rsidRPr="008B2107" w:rsidRDefault="008B2107" w:rsidP="00AD2D62">
            <w:pPr>
              <w:ind w:left="-19"/>
              <w:jc w:val="center"/>
              <w:rPr>
                <w:rFonts w:ascii="Times New Roman" w:hAnsi="Times New Roman"/>
              </w:rPr>
            </w:pPr>
          </w:p>
          <w:p w14:paraId="10B6FEC5"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p w14:paraId="57588184" w14:textId="77777777" w:rsidR="008B2107" w:rsidRPr="008B2107" w:rsidRDefault="008B2107" w:rsidP="00AD2D62">
            <w:pPr>
              <w:ind w:left="-19"/>
              <w:jc w:val="center"/>
              <w:rPr>
                <w:rFonts w:ascii="Times New Roman" w:hAnsi="Times New Roman"/>
              </w:rPr>
            </w:pPr>
            <w:r w:rsidRPr="008B2107">
              <w:rPr>
                <w:rFonts w:ascii="Times New Roman" w:hAnsi="Times New Roman"/>
              </w:rPr>
              <w:t>42</w:t>
            </w:r>
          </w:p>
        </w:tc>
        <w:tc>
          <w:tcPr>
            <w:tcW w:w="732" w:type="dxa"/>
            <w:tcBorders>
              <w:top w:val="nil"/>
              <w:left w:val="nil"/>
              <w:bottom w:val="nil"/>
              <w:right w:val="nil"/>
            </w:tcBorders>
          </w:tcPr>
          <w:p w14:paraId="796D7666" w14:textId="77777777" w:rsidR="008B2107" w:rsidRPr="008B2107" w:rsidRDefault="008B2107" w:rsidP="00AD2D62">
            <w:pPr>
              <w:ind w:left="-19"/>
              <w:jc w:val="center"/>
              <w:rPr>
                <w:rFonts w:ascii="Times New Roman" w:hAnsi="Times New Roman"/>
              </w:rPr>
            </w:pPr>
          </w:p>
          <w:p w14:paraId="776411E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p w14:paraId="5452F6AC" w14:textId="6124C7BD" w:rsidR="008B2107" w:rsidRPr="008B2107" w:rsidRDefault="008B2107" w:rsidP="00AD2D62">
            <w:pPr>
              <w:ind w:left="-19"/>
              <w:jc w:val="center"/>
              <w:rPr>
                <w:rFonts w:ascii="Times New Roman" w:hAnsi="Times New Roman"/>
              </w:rPr>
            </w:pPr>
            <w:r w:rsidRPr="008B2107">
              <w:rPr>
                <w:rFonts w:ascii="Times New Roman" w:hAnsi="Times New Roman"/>
              </w:rPr>
              <w:t>45</w:t>
            </w:r>
          </w:p>
        </w:tc>
        <w:tc>
          <w:tcPr>
            <w:tcW w:w="805" w:type="dxa"/>
            <w:tcBorders>
              <w:top w:val="nil"/>
              <w:left w:val="nil"/>
              <w:bottom w:val="nil"/>
              <w:right w:val="nil"/>
            </w:tcBorders>
          </w:tcPr>
          <w:p w14:paraId="2B2004FE" w14:textId="2E06319F" w:rsidR="008B2107" w:rsidRDefault="008B2107" w:rsidP="00AD2D62">
            <w:pPr>
              <w:ind w:left="-19"/>
              <w:jc w:val="center"/>
              <w:rPr>
                <w:rFonts w:ascii="Times New Roman" w:hAnsi="Times New Roman"/>
              </w:rPr>
            </w:pPr>
          </w:p>
          <w:p w14:paraId="3EAA64B9" w14:textId="06080B54" w:rsidR="000379A2" w:rsidRDefault="000379A2" w:rsidP="00AD2D62">
            <w:pPr>
              <w:ind w:left="-19"/>
              <w:jc w:val="center"/>
              <w:rPr>
                <w:rFonts w:ascii="Times New Roman" w:hAnsi="Times New Roman"/>
              </w:rPr>
            </w:pPr>
            <w:r>
              <w:rPr>
                <w:rFonts w:ascii="Times New Roman" w:hAnsi="Times New Roman"/>
              </w:rPr>
              <w:t>36</w:t>
            </w:r>
          </w:p>
          <w:p w14:paraId="268478CC" w14:textId="74034576" w:rsidR="000379A2" w:rsidRPr="008B2107" w:rsidRDefault="000379A2" w:rsidP="00AD2D62">
            <w:pPr>
              <w:ind w:left="-19"/>
              <w:jc w:val="center"/>
              <w:rPr>
                <w:rFonts w:ascii="Times New Roman" w:hAnsi="Times New Roman"/>
              </w:rPr>
            </w:pPr>
            <w:r>
              <w:rPr>
                <w:rFonts w:ascii="Times New Roman" w:hAnsi="Times New Roman"/>
              </w:rPr>
              <w:t>33</w:t>
            </w:r>
          </w:p>
        </w:tc>
      </w:tr>
      <w:tr w:rsidR="008B2107" w:rsidRPr="008B2107" w14:paraId="41795116" w14:textId="431ADEC9" w:rsidTr="000379A2">
        <w:tc>
          <w:tcPr>
            <w:tcW w:w="1294" w:type="dxa"/>
            <w:tcBorders>
              <w:top w:val="nil"/>
              <w:left w:val="nil"/>
              <w:bottom w:val="nil"/>
              <w:right w:val="nil"/>
            </w:tcBorders>
          </w:tcPr>
          <w:p w14:paraId="31F32FB7" w14:textId="795DE6B5" w:rsidR="008B2107" w:rsidRPr="008B2107" w:rsidRDefault="008B2107" w:rsidP="00AD2D62">
            <w:pPr>
              <w:ind w:left="-19"/>
              <w:rPr>
                <w:rFonts w:ascii="Times New Roman" w:hAnsi="Times New Roman"/>
              </w:rPr>
            </w:pPr>
            <w:r w:rsidRPr="008B2107">
              <w:rPr>
                <w:rFonts w:ascii="Times New Roman" w:hAnsi="Times New Roman"/>
              </w:rPr>
              <w:t>Silver</w:t>
            </w:r>
          </w:p>
          <w:p w14:paraId="597A47B6" w14:textId="6E7D1C60"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400F7742" w14:textId="77777777" w:rsidR="008B2107" w:rsidRDefault="008B2107" w:rsidP="00AD2D62">
            <w:pPr>
              <w:ind w:left="-19"/>
              <w:rPr>
                <w:rFonts w:ascii="Times New Roman" w:hAnsi="Times New Roman"/>
              </w:rPr>
            </w:pPr>
            <w:r w:rsidRPr="008B2107">
              <w:rPr>
                <w:rFonts w:ascii="Times New Roman" w:hAnsi="Times New Roman"/>
              </w:rPr>
              <w:t xml:space="preserve">     Carp</w:t>
            </w:r>
          </w:p>
          <w:p w14:paraId="6E6103F3" w14:textId="57179DD9" w:rsidR="007F0274" w:rsidRPr="008B2107" w:rsidRDefault="007F0274" w:rsidP="00AD2D62">
            <w:pPr>
              <w:ind w:left="-19"/>
              <w:rPr>
                <w:rFonts w:ascii="Times New Roman" w:hAnsi="Times New Roman"/>
              </w:rPr>
            </w:pPr>
          </w:p>
        </w:tc>
        <w:tc>
          <w:tcPr>
            <w:tcW w:w="696" w:type="dxa"/>
            <w:tcBorders>
              <w:top w:val="nil"/>
              <w:left w:val="nil"/>
              <w:bottom w:val="nil"/>
              <w:right w:val="nil"/>
            </w:tcBorders>
          </w:tcPr>
          <w:p w14:paraId="1AE16A8E"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nil"/>
              <w:right w:val="nil"/>
            </w:tcBorders>
          </w:tcPr>
          <w:p w14:paraId="54C18501" w14:textId="77777777" w:rsidR="008B2107" w:rsidRPr="008B2107" w:rsidRDefault="008B2107" w:rsidP="00AD2D62">
            <w:pPr>
              <w:ind w:left="-19"/>
              <w:jc w:val="center"/>
              <w:rPr>
                <w:rFonts w:ascii="Times New Roman" w:hAnsi="Times New Roman"/>
              </w:rPr>
            </w:pPr>
            <w:r w:rsidRPr="008B2107">
              <w:rPr>
                <w:rFonts w:ascii="Times New Roman" w:hAnsi="Times New Roman"/>
              </w:rPr>
              <w:t>20</w:t>
            </w:r>
          </w:p>
        </w:tc>
        <w:tc>
          <w:tcPr>
            <w:tcW w:w="842" w:type="dxa"/>
            <w:tcBorders>
              <w:top w:val="nil"/>
              <w:left w:val="nil"/>
              <w:bottom w:val="nil"/>
              <w:right w:val="nil"/>
            </w:tcBorders>
          </w:tcPr>
          <w:p w14:paraId="564580BF" w14:textId="6539D028" w:rsidR="008B2107" w:rsidRPr="008B2107" w:rsidRDefault="007F0274" w:rsidP="00AD2D62">
            <w:pPr>
              <w:ind w:left="-19"/>
              <w:jc w:val="center"/>
              <w:rPr>
                <w:rFonts w:ascii="Times New Roman" w:hAnsi="Times New Roman"/>
              </w:rPr>
            </w:pPr>
            <w:r>
              <w:rPr>
                <w:rFonts w:ascii="Times New Roman" w:hAnsi="Times New Roman"/>
              </w:rPr>
              <w:t>16</w:t>
            </w:r>
          </w:p>
        </w:tc>
        <w:tc>
          <w:tcPr>
            <w:tcW w:w="975" w:type="dxa"/>
            <w:tcBorders>
              <w:top w:val="nil"/>
              <w:left w:val="nil"/>
              <w:bottom w:val="nil"/>
              <w:right w:val="nil"/>
            </w:tcBorders>
          </w:tcPr>
          <w:p w14:paraId="1F1852C7" w14:textId="089BA63F"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nil"/>
              <w:right w:val="nil"/>
            </w:tcBorders>
          </w:tcPr>
          <w:p w14:paraId="032C66DA" w14:textId="77777777" w:rsidR="008B2107" w:rsidRPr="008B2107" w:rsidRDefault="008B2107" w:rsidP="00AD2D62">
            <w:pPr>
              <w:ind w:left="-19"/>
              <w:jc w:val="center"/>
              <w:rPr>
                <w:rFonts w:ascii="Times New Roman" w:hAnsi="Times New Roman"/>
              </w:rPr>
            </w:pPr>
            <w:r w:rsidRPr="008B2107">
              <w:rPr>
                <w:rFonts w:ascii="Times New Roman" w:hAnsi="Times New Roman"/>
              </w:rPr>
              <w:t>43:32</w:t>
            </w:r>
          </w:p>
        </w:tc>
        <w:tc>
          <w:tcPr>
            <w:tcW w:w="890" w:type="dxa"/>
            <w:gridSpan w:val="2"/>
            <w:tcBorders>
              <w:top w:val="nil"/>
              <w:left w:val="nil"/>
              <w:bottom w:val="nil"/>
              <w:right w:val="nil"/>
            </w:tcBorders>
          </w:tcPr>
          <w:p w14:paraId="2A13F65A" w14:textId="77A819D4" w:rsidR="008B2107" w:rsidRPr="008B2107" w:rsidRDefault="00CE3FE3" w:rsidP="00AD2D62">
            <w:pPr>
              <w:ind w:left="-19"/>
              <w:jc w:val="center"/>
              <w:rPr>
                <w:rFonts w:ascii="Times New Roman" w:hAnsi="Times New Roman"/>
              </w:rPr>
            </w:pPr>
            <w:r>
              <w:rPr>
                <w:rFonts w:ascii="Times New Roman" w:hAnsi="Times New Roman"/>
              </w:rPr>
              <w:t>31:49</w:t>
            </w:r>
          </w:p>
        </w:tc>
        <w:tc>
          <w:tcPr>
            <w:tcW w:w="860" w:type="dxa"/>
            <w:tcBorders>
              <w:top w:val="nil"/>
              <w:left w:val="nil"/>
              <w:bottom w:val="nil"/>
              <w:right w:val="nil"/>
            </w:tcBorders>
          </w:tcPr>
          <w:p w14:paraId="59726268" w14:textId="47232374" w:rsidR="008B2107" w:rsidRPr="008B2107" w:rsidRDefault="008B2107" w:rsidP="00AD2D62">
            <w:pPr>
              <w:ind w:left="-19"/>
              <w:jc w:val="center"/>
              <w:rPr>
                <w:rFonts w:ascii="Times New Roman" w:hAnsi="Times New Roman"/>
              </w:rPr>
            </w:pPr>
          </w:p>
          <w:p w14:paraId="143605E1"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BAF477A" w14:textId="5A506763"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nil"/>
              <w:right w:val="nil"/>
            </w:tcBorders>
          </w:tcPr>
          <w:p w14:paraId="6E55F626" w14:textId="77777777" w:rsidR="008B2107" w:rsidRPr="008B2107" w:rsidRDefault="008B2107" w:rsidP="00AD2D62">
            <w:pPr>
              <w:ind w:left="-19"/>
              <w:jc w:val="center"/>
              <w:rPr>
                <w:rFonts w:ascii="Times New Roman" w:hAnsi="Times New Roman"/>
              </w:rPr>
            </w:pPr>
          </w:p>
          <w:p w14:paraId="72D1000B" w14:textId="77777777" w:rsidR="008B2107" w:rsidRPr="008B2107" w:rsidRDefault="008B2107" w:rsidP="00AD2D62">
            <w:pPr>
              <w:ind w:left="-19"/>
              <w:jc w:val="center"/>
              <w:rPr>
                <w:rFonts w:ascii="Times New Roman" w:hAnsi="Times New Roman"/>
              </w:rPr>
            </w:pPr>
            <w:r w:rsidRPr="008B2107">
              <w:rPr>
                <w:rFonts w:ascii="Times New Roman" w:hAnsi="Times New Roman"/>
              </w:rPr>
              <w:t>298</w:t>
            </w:r>
          </w:p>
          <w:p w14:paraId="56FBAA18" w14:textId="77777777" w:rsidR="008B2107" w:rsidRPr="008B2107" w:rsidRDefault="008B2107" w:rsidP="00AD2D62">
            <w:pPr>
              <w:ind w:left="-19"/>
              <w:jc w:val="center"/>
              <w:rPr>
                <w:rFonts w:ascii="Times New Roman" w:hAnsi="Times New Roman"/>
              </w:rPr>
            </w:pPr>
            <w:r w:rsidRPr="008B2107">
              <w:rPr>
                <w:rFonts w:ascii="Times New Roman" w:hAnsi="Times New Roman"/>
              </w:rPr>
              <w:t>931</w:t>
            </w:r>
          </w:p>
        </w:tc>
        <w:tc>
          <w:tcPr>
            <w:tcW w:w="784" w:type="dxa"/>
            <w:tcBorders>
              <w:top w:val="nil"/>
              <w:left w:val="nil"/>
              <w:bottom w:val="nil"/>
              <w:right w:val="nil"/>
            </w:tcBorders>
          </w:tcPr>
          <w:p w14:paraId="10846C24" w14:textId="77777777" w:rsidR="008B2107" w:rsidRDefault="008B2107" w:rsidP="00AD2D62">
            <w:pPr>
              <w:ind w:left="-19"/>
              <w:jc w:val="center"/>
              <w:rPr>
                <w:rFonts w:ascii="Times New Roman" w:hAnsi="Times New Roman"/>
              </w:rPr>
            </w:pPr>
          </w:p>
          <w:p w14:paraId="2A0483B3" w14:textId="77777777" w:rsidR="00CE3FE3" w:rsidRDefault="00CE3FE3" w:rsidP="00AD2D62">
            <w:pPr>
              <w:ind w:left="-19"/>
              <w:jc w:val="center"/>
              <w:rPr>
                <w:rFonts w:ascii="Times New Roman" w:hAnsi="Times New Roman"/>
              </w:rPr>
            </w:pPr>
            <w:r>
              <w:rPr>
                <w:rFonts w:ascii="Times New Roman" w:hAnsi="Times New Roman"/>
              </w:rPr>
              <w:t>92</w:t>
            </w:r>
          </w:p>
          <w:p w14:paraId="215DA04E" w14:textId="17470827" w:rsidR="00CE3FE3" w:rsidRPr="008B2107" w:rsidRDefault="00CE3FE3" w:rsidP="00AD2D62">
            <w:pPr>
              <w:ind w:left="-19"/>
              <w:jc w:val="center"/>
              <w:rPr>
                <w:rFonts w:ascii="Times New Roman" w:hAnsi="Times New Roman"/>
              </w:rPr>
            </w:pPr>
            <w:r>
              <w:rPr>
                <w:rFonts w:ascii="Times New Roman" w:hAnsi="Times New Roman"/>
              </w:rPr>
              <w:t>587</w:t>
            </w:r>
          </w:p>
        </w:tc>
        <w:tc>
          <w:tcPr>
            <w:tcW w:w="826" w:type="dxa"/>
            <w:tcBorders>
              <w:top w:val="nil"/>
              <w:left w:val="nil"/>
              <w:bottom w:val="nil"/>
              <w:right w:val="nil"/>
            </w:tcBorders>
          </w:tcPr>
          <w:p w14:paraId="0FB93D8D" w14:textId="531680F2" w:rsidR="008B2107" w:rsidRPr="008B2107" w:rsidRDefault="008B2107" w:rsidP="00AD2D62">
            <w:pPr>
              <w:ind w:left="-19"/>
              <w:jc w:val="center"/>
              <w:rPr>
                <w:rFonts w:ascii="Times New Roman" w:hAnsi="Times New Roman"/>
              </w:rPr>
            </w:pPr>
          </w:p>
          <w:p w14:paraId="507B141A"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1CBF0709"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nil"/>
              <w:right w:val="nil"/>
            </w:tcBorders>
          </w:tcPr>
          <w:p w14:paraId="677D92B9" w14:textId="77777777" w:rsidR="008B2107" w:rsidRPr="008B2107" w:rsidRDefault="008B2107" w:rsidP="00AD2D62">
            <w:pPr>
              <w:ind w:left="-19"/>
              <w:jc w:val="center"/>
              <w:rPr>
                <w:rFonts w:ascii="Times New Roman" w:hAnsi="Times New Roman"/>
              </w:rPr>
            </w:pPr>
          </w:p>
          <w:p w14:paraId="5772B4B9" w14:textId="77777777" w:rsidR="008B2107" w:rsidRPr="008B2107" w:rsidRDefault="008B2107" w:rsidP="00AD2D62">
            <w:pPr>
              <w:ind w:left="-19"/>
              <w:jc w:val="center"/>
              <w:rPr>
                <w:rFonts w:ascii="Times New Roman" w:hAnsi="Times New Roman"/>
              </w:rPr>
            </w:pPr>
            <w:r w:rsidRPr="008B2107">
              <w:rPr>
                <w:rFonts w:ascii="Times New Roman" w:hAnsi="Times New Roman"/>
              </w:rPr>
              <w:t>2</w:t>
            </w:r>
          </w:p>
          <w:p w14:paraId="668BFE2A" w14:textId="77777777" w:rsidR="008B2107" w:rsidRPr="008B2107" w:rsidRDefault="008B2107" w:rsidP="00AD2D62">
            <w:pPr>
              <w:ind w:left="-19"/>
              <w:jc w:val="center"/>
              <w:rPr>
                <w:rFonts w:ascii="Times New Roman" w:hAnsi="Times New Roman"/>
              </w:rPr>
            </w:pPr>
            <w:r w:rsidRPr="008B2107">
              <w:rPr>
                <w:rFonts w:ascii="Times New Roman" w:hAnsi="Times New Roman"/>
              </w:rPr>
              <w:t>39</w:t>
            </w:r>
          </w:p>
        </w:tc>
        <w:tc>
          <w:tcPr>
            <w:tcW w:w="787" w:type="dxa"/>
            <w:tcBorders>
              <w:top w:val="nil"/>
              <w:left w:val="nil"/>
              <w:bottom w:val="nil"/>
              <w:right w:val="nil"/>
            </w:tcBorders>
          </w:tcPr>
          <w:p w14:paraId="2E765433" w14:textId="77777777" w:rsidR="008B2107" w:rsidRDefault="008B2107" w:rsidP="00AD2D62">
            <w:pPr>
              <w:ind w:left="-19"/>
              <w:jc w:val="center"/>
              <w:rPr>
                <w:rFonts w:ascii="Times New Roman" w:hAnsi="Times New Roman"/>
              </w:rPr>
            </w:pPr>
          </w:p>
          <w:p w14:paraId="4F6BC6DC" w14:textId="77777777" w:rsidR="00CE3FE3" w:rsidRDefault="00CE3FE3" w:rsidP="00AD2D62">
            <w:pPr>
              <w:ind w:left="-19"/>
              <w:jc w:val="center"/>
              <w:rPr>
                <w:rFonts w:ascii="Times New Roman" w:hAnsi="Times New Roman"/>
              </w:rPr>
            </w:pPr>
            <w:r>
              <w:rPr>
                <w:rFonts w:ascii="Times New Roman" w:hAnsi="Times New Roman"/>
              </w:rPr>
              <w:t>0</w:t>
            </w:r>
          </w:p>
          <w:p w14:paraId="429FBBE4" w14:textId="659EFD5E" w:rsidR="00CE3FE3" w:rsidRPr="008B2107" w:rsidRDefault="00CE3FE3" w:rsidP="00AD2D62">
            <w:pPr>
              <w:ind w:left="-19"/>
              <w:jc w:val="center"/>
              <w:rPr>
                <w:rFonts w:ascii="Times New Roman" w:hAnsi="Times New Roman"/>
              </w:rPr>
            </w:pPr>
            <w:r>
              <w:rPr>
                <w:rFonts w:ascii="Times New Roman" w:hAnsi="Times New Roman"/>
              </w:rPr>
              <w:t>16</w:t>
            </w:r>
          </w:p>
        </w:tc>
        <w:tc>
          <w:tcPr>
            <w:tcW w:w="720" w:type="dxa"/>
            <w:tcBorders>
              <w:top w:val="nil"/>
              <w:left w:val="nil"/>
              <w:bottom w:val="nil"/>
              <w:right w:val="nil"/>
            </w:tcBorders>
          </w:tcPr>
          <w:p w14:paraId="23A26CBF" w14:textId="761C9C29" w:rsidR="008B2107" w:rsidRPr="008B2107" w:rsidRDefault="008B2107" w:rsidP="00AD2D62">
            <w:pPr>
              <w:ind w:left="-19"/>
              <w:jc w:val="center"/>
              <w:rPr>
                <w:rFonts w:ascii="Times New Roman" w:hAnsi="Times New Roman"/>
              </w:rPr>
            </w:pPr>
          </w:p>
          <w:p w14:paraId="2932ACE9"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1820321A"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nil"/>
              <w:right w:val="nil"/>
            </w:tcBorders>
          </w:tcPr>
          <w:p w14:paraId="262EBF8D" w14:textId="77777777" w:rsidR="008B2107" w:rsidRPr="008B2107" w:rsidRDefault="008B2107" w:rsidP="00AD2D62">
            <w:pPr>
              <w:ind w:left="-19"/>
              <w:jc w:val="center"/>
              <w:rPr>
                <w:rFonts w:ascii="Times New Roman" w:hAnsi="Times New Roman"/>
              </w:rPr>
            </w:pPr>
          </w:p>
          <w:p w14:paraId="6A774F39" w14:textId="77777777" w:rsidR="008B2107" w:rsidRPr="008B2107" w:rsidRDefault="008B2107" w:rsidP="00AD2D62">
            <w:pPr>
              <w:ind w:left="-19"/>
              <w:jc w:val="center"/>
              <w:rPr>
                <w:rFonts w:ascii="Times New Roman" w:hAnsi="Times New Roman"/>
              </w:rPr>
            </w:pPr>
            <w:r w:rsidRPr="008B2107">
              <w:rPr>
                <w:rFonts w:ascii="Times New Roman" w:hAnsi="Times New Roman"/>
              </w:rPr>
              <w:t>13</w:t>
            </w:r>
          </w:p>
          <w:p w14:paraId="7E273716" w14:textId="77777777" w:rsidR="008B2107" w:rsidRPr="008B2107" w:rsidRDefault="008B2107" w:rsidP="00AD2D62">
            <w:pPr>
              <w:ind w:left="-19"/>
              <w:jc w:val="center"/>
              <w:rPr>
                <w:rFonts w:ascii="Times New Roman" w:hAnsi="Times New Roman"/>
              </w:rPr>
            </w:pPr>
            <w:r w:rsidRPr="008B2107">
              <w:rPr>
                <w:rFonts w:ascii="Times New Roman" w:hAnsi="Times New Roman"/>
              </w:rPr>
              <w:t>21</w:t>
            </w:r>
          </w:p>
        </w:tc>
        <w:tc>
          <w:tcPr>
            <w:tcW w:w="805" w:type="dxa"/>
            <w:tcBorders>
              <w:top w:val="nil"/>
              <w:left w:val="nil"/>
              <w:bottom w:val="nil"/>
              <w:right w:val="nil"/>
            </w:tcBorders>
          </w:tcPr>
          <w:p w14:paraId="232DA22A" w14:textId="77777777" w:rsidR="008B2107" w:rsidRDefault="008B2107" w:rsidP="00AD2D62">
            <w:pPr>
              <w:ind w:left="-19"/>
              <w:jc w:val="center"/>
              <w:rPr>
                <w:rFonts w:ascii="Times New Roman" w:hAnsi="Times New Roman"/>
              </w:rPr>
            </w:pPr>
          </w:p>
          <w:p w14:paraId="343535CB" w14:textId="77777777" w:rsidR="000379A2" w:rsidRDefault="000379A2" w:rsidP="00AD2D62">
            <w:pPr>
              <w:ind w:left="-19"/>
              <w:jc w:val="center"/>
              <w:rPr>
                <w:rFonts w:ascii="Times New Roman" w:hAnsi="Times New Roman"/>
              </w:rPr>
            </w:pPr>
            <w:r>
              <w:rPr>
                <w:rFonts w:ascii="Times New Roman" w:hAnsi="Times New Roman"/>
              </w:rPr>
              <w:t>9</w:t>
            </w:r>
          </w:p>
          <w:p w14:paraId="78E19317" w14:textId="192D4E4B" w:rsidR="000379A2" w:rsidRPr="008B2107" w:rsidRDefault="000379A2" w:rsidP="00AD2D62">
            <w:pPr>
              <w:ind w:left="-19"/>
              <w:jc w:val="center"/>
              <w:rPr>
                <w:rFonts w:ascii="Times New Roman" w:hAnsi="Times New Roman"/>
              </w:rPr>
            </w:pPr>
            <w:r>
              <w:rPr>
                <w:rFonts w:ascii="Times New Roman" w:hAnsi="Times New Roman"/>
              </w:rPr>
              <w:t>22</w:t>
            </w:r>
          </w:p>
        </w:tc>
      </w:tr>
      <w:tr w:rsidR="008B2107" w:rsidRPr="008B2107" w14:paraId="6E10D4C5" w14:textId="00D4E3E7" w:rsidTr="000379A2">
        <w:tc>
          <w:tcPr>
            <w:tcW w:w="1294" w:type="dxa"/>
            <w:tcBorders>
              <w:top w:val="nil"/>
              <w:left w:val="nil"/>
              <w:bottom w:val="single" w:sz="4" w:space="0" w:color="auto"/>
              <w:right w:val="nil"/>
            </w:tcBorders>
          </w:tcPr>
          <w:p w14:paraId="2B9D2687" w14:textId="77777777" w:rsidR="008B2107" w:rsidRPr="008B2107" w:rsidRDefault="008B2107" w:rsidP="00AD2D62">
            <w:pPr>
              <w:ind w:left="-19"/>
              <w:rPr>
                <w:rFonts w:ascii="Times New Roman" w:hAnsi="Times New Roman"/>
              </w:rPr>
            </w:pPr>
            <w:r w:rsidRPr="008B2107">
              <w:rPr>
                <w:rFonts w:ascii="Times New Roman" w:hAnsi="Times New Roman"/>
              </w:rPr>
              <w:t xml:space="preserve">Storm              </w:t>
            </w:r>
          </w:p>
          <w:p w14:paraId="3C3CD692" w14:textId="1E5C4D7E" w:rsidR="008B2107" w:rsidRPr="008B2107" w:rsidRDefault="008B2107" w:rsidP="00AD2D62">
            <w:pPr>
              <w:ind w:left="-19"/>
              <w:rPr>
                <w:rFonts w:ascii="Times New Roman" w:hAnsi="Times New Roman"/>
              </w:rPr>
            </w:pPr>
            <w:r w:rsidRPr="008B2107">
              <w:rPr>
                <w:rFonts w:ascii="Times New Roman" w:hAnsi="Times New Roman"/>
              </w:rPr>
              <w:t xml:space="preserve">     Buffalo</w:t>
            </w:r>
          </w:p>
          <w:p w14:paraId="0500743D" w14:textId="22803D9C" w:rsidR="008B2107" w:rsidRPr="008B2107" w:rsidRDefault="008B2107" w:rsidP="00AD2D62">
            <w:pPr>
              <w:ind w:left="-19"/>
              <w:rPr>
                <w:rFonts w:ascii="Times New Roman" w:hAnsi="Times New Roman"/>
              </w:rPr>
            </w:pPr>
            <w:r w:rsidRPr="008B2107">
              <w:rPr>
                <w:rFonts w:ascii="Times New Roman" w:hAnsi="Times New Roman"/>
              </w:rPr>
              <w:t xml:space="preserve">     Carp</w:t>
            </w:r>
          </w:p>
        </w:tc>
        <w:tc>
          <w:tcPr>
            <w:tcW w:w="696" w:type="dxa"/>
            <w:tcBorders>
              <w:top w:val="nil"/>
              <w:left w:val="nil"/>
              <w:bottom w:val="single" w:sz="4" w:space="0" w:color="auto"/>
              <w:right w:val="nil"/>
            </w:tcBorders>
          </w:tcPr>
          <w:p w14:paraId="7D77E96D"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8" w:type="dxa"/>
            <w:tcBorders>
              <w:top w:val="nil"/>
              <w:left w:val="nil"/>
              <w:bottom w:val="single" w:sz="4" w:space="0" w:color="auto"/>
              <w:right w:val="nil"/>
            </w:tcBorders>
          </w:tcPr>
          <w:p w14:paraId="7C42ED4F" w14:textId="77777777" w:rsidR="008B2107" w:rsidRPr="008B2107" w:rsidRDefault="008B2107" w:rsidP="00AD2D62">
            <w:pPr>
              <w:ind w:left="-19"/>
              <w:jc w:val="center"/>
              <w:rPr>
                <w:rFonts w:ascii="Times New Roman" w:hAnsi="Times New Roman"/>
              </w:rPr>
            </w:pPr>
            <w:r w:rsidRPr="008B2107">
              <w:rPr>
                <w:rFonts w:ascii="Times New Roman" w:hAnsi="Times New Roman"/>
              </w:rPr>
              <w:t>15</w:t>
            </w:r>
          </w:p>
        </w:tc>
        <w:tc>
          <w:tcPr>
            <w:tcW w:w="842" w:type="dxa"/>
            <w:tcBorders>
              <w:top w:val="nil"/>
              <w:left w:val="nil"/>
              <w:bottom w:val="single" w:sz="4" w:space="0" w:color="auto"/>
              <w:right w:val="nil"/>
            </w:tcBorders>
          </w:tcPr>
          <w:p w14:paraId="30FC6BE7" w14:textId="5E753F08" w:rsidR="008B2107" w:rsidRPr="008B2107" w:rsidRDefault="007F0274" w:rsidP="00AD2D62">
            <w:pPr>
              <w:ind w:left="-19"/>
              <w:jc w:val="center"/>
              <w:rPr>
                <w:rFonts w:ascii="Times New Roman" w:hAnsi="Times New Roman"/>
              </w:rPr>
            </w:pPr>
            <w:r>
              <w:rPr>
                <w:rFonts w:ascii="Times New Roman" w:hAnsi="Times New Roman"/>
              </w:rPr>
              <w:t>15</w:t>
            </w:r>
          </w:p>
        </w:tc>
        <w:tc>
          <w:tcPr>
            <w:tcW w:w="975" w:type="dxa"/>
            <w:tcBorders>
              <w:top w:val="nil"/>
              <w:left w:val="nil"/>
              <w:bottom w:val="single" w:sz="4" w:space="0" w:color="auto"/>
              <w:right w:val="nil"/>
            </w:tcBorders>
          </w:tcPr>
          <w:p w14:paraId="2E96F380" w14:textId="436912A0" w:rsidR="008B2107" w:rsidRPr="008B2107" w:rsidRDefault="008B2107" w:rsidP="00AD2D62">
            <w:pPr>
              <w:ind w:left="-19"/>
              <w:jc w:val="center"/>
              <w:rPr>
                <w:rFonts w:ascii="Times New Roman" w:hAnsi="Times New Roman"/>
              </w:rPr>
            </w:pPr>
            <w:r w:rsidRPr="008B2107">
              <w:rPr>
                <w:rFonts w:ascii="Times New Roman" w:hAnsi="Times New Roman"/>
              </w:rPr>
              <w:t>00:00</w:t>
            </w:r>
          </w:p>
        </w:tc>
        <w:tc>
          <w:tcPr>
            <w:tcW w:w="933" w:type="dxa"/>
            <w:tcBorders>
              <w:top w:val="nil"/>
              <w:left w:val="nil"/>
              <w:bottom w:val="single" w:sz="4" w:space="0" w:color="auto"/>
              <w:right w:val="nil"/>
            </w:tcBorders>
          </w:tcPr>
          <w:p w14:paraId="70083C74" w14:textId="77777777" w:rsidR="008B2107" w:rsidRPr="008B2107" w:rsidRDefault="008B2107" w:rsidP="00AD2D62">
            <w:pPr>
              <w:ind w:left="-19"/>
              <w:jc w:val="center"/>
              <w:rPr>
                <w:rFonts w:ascii="Times New Roman" w:hAnsi="Times New Roman"/>
              </w:rPr>
            </w:pPr>
            <w:r w:rsidRPr="008B2107">
              <w:rPr>
                <w:rFonts w:ascii="Times New Roman" w:hAnsi="Times New Roman"/>
              </w:rPr>
              <w:t>39:33</w:t>
            </w:r>
          </w:p>
        </w:tc>
        <w:tc>
          <w:tcPr>
            <w:tcW w:w="890" w:type="dxa"/>
            <w:gridSpan w:val="2"/>
            <w:tcBorders>
              <w:top w:val="nil"/>
              <w:left w:val="nil"/>
              <w:bottom w:val="single" w:sz="4" w:space="0" w:color="auto"/>
              <w:right w:val="nil"/>
            </w:tcBorders>
          </w:tcPr>
          <w:p w14:paraId="2C874008" w14:textId="17E33D1F" w:rsidR="008B2107" w:rsidRPr="008B2107" w:rsidRDefault="00CE3FE3" w:rsidP="00AD2D62">
            <w:pPr>
              <w:ind w:left="-19"/>
              <w:jc w:val="center"/>
              <w:rPr>
                <w:rFonts w:ascii="Times New Roman" w:hAnsi="Times New Roman"/>
              </w:rPr>
            </w:pPr>
            <w:r>
              <w:rPr>
                <w:rFonts w:ascii="Times New Roman" w:hAnsi="Times New Roman"/>
              </w:rPr>
              <w:t>33:40</w:t>
            </w:r>
          </w:p>
        </w:tc>
        <w:tc>
          <w:tcPr>
            <w:tcW w:w="860" w:type="dxa"/>
            <w:tcBorders>
              <w:top w:val="nil"/>
              <w:left w:val="nil"/>
              <w:bottom w:val="single" w:sz="4" w:space="0" w:color="auto"/>
              <w:right w:val="nil"/>
            </w:tcBorders>
          </w:tcPr>
          <w:p w14:paraId="07042EDF" w14:textId="5ADEB309" w:rsidR="008B2107" w:rsidRPr="008B2107" w:rsidRDefault="008B2107" w:rsidP="00AD2D62">
            <w:pPr>
              <w:ind w:left="-19"/>
              <w:jc w:val="center"/>
              <w:rPr>
                <w:rFonts w:ascii="Times New Roman" w:hAnsi="Times New Roman"/>
              </w:rPr>
            </w:pPr>
          </w:p>
          <w:p w14:paraId="4686D6E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3DEE8CF2"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10" w:type="dxa"/>
            <w:tcBorders>
              <w:top w:val="nil"/>
              <w:left w:val="nil"/>
              <w:bottom w:val="single" w:sz="4" w:space="0" w:color="auto"/>
              <w:right w:val="nil"/>
            </w:tcBorders>
          </w:tcPr>
          <w:p w14:paraId="03A1E886" w14:textId="77777777" w:rsidR="008B2107" w:rsidRPr="008B2107" w:rsidRDefault="008B2107" w:rsidP="00AD2D62">
            <w:pPr>
              <w:ind w:left="-19"/>
              <w:jc w:val="center"/>
              <w:rPr>
                <w:rFonts w:ascii="Times New Roman" w:hAnsi="Times New Roman"/>
              </w:rPr>
            </w:pPr>
          </w:p>
          <w:p w14:paraId="75621087" w14:textId="77777777" w:rsidR="008B2107" w:rsidRPr="008B2107" w:rsidRDefault="008B2107" w:rsidP="00AD2D62">
            <w:pPr>
              <w:ind w:left="-19"/>
              <w:jc w:val="center"/>
              <w:rPr>
                <w:rFonts w:ascii="Times New Roman" w:hAnsi="Times New Roman"/>
              </w:rPr>
            </w:pPr>
            <w:r w:rsidRPr="008B2107">
              <w:rPr>
                <w:rFonts w:ascii="Times New Roman" w:hAnsi="Times New Roman"/>
              </w:rPr>
              <w:t>339</w:t>
            </w:r>
          </w:p>
          <w:p w14:paraId="4E20FF8E" w14:textId="77777777" w:rsidR="008B2107" w:rsidRPr="008B2107" w:rsidRDefault="008B2107" w:rsidP="00AD2D62">
            <w:pPr>
              <w:ind w:left="-19"/>
              <w:jc w:val="center"/>
              <w:rPr>
                <w:rFonts w:ascii="Times New Roman" w:hAnsi="Times New Roman"/>
              </w:rPr>
            </w:pPr>
            <w:r w:rsidRPr="008B2107">
              <w:rPr>
                <w:rFonts w:ascii="Times New Roman" w:hAnsi="Times New Roman"/>
              </w:rPr>
              <w:t>1,176</w:t>
            </w:r>
          </w:p>
        </w:tc>
        <w:tc>
          <w:tcPr>
            <w:tcW w:w="784" w:type="dxa"/>
            <w:tcBorders>
              <w:top w:val="nil"/>
              <w:left w:val="nil"/>
              <w:bottom w:val="single" w:sz="4" w:space="0" w:color="auto"/>
              <w:right w:val="nil"/>
            </w:tcBorders>
          </w:tcPr>
          <w:p w14:paraId="1CF2A683" w14:textId="77777777" w:rsidR="008B2107" w:rsidRDefault="008B2107" w:rsidP="00AD2D62">
            <w:pPr>
              <w:ind w:left="-19"/>
              <w:jc w:val="center"/>
              <w:rPr>
                <w:rFonts w:ascii="Times New Roman" w:hAnsi="Times New Roman"/>
              </w:rPr>
            </w:pPr>
          </w:p>
          <w:p w14:paraId="5C71FA0C" w14:textId="77777777" w:rsidR="00CE3FE3" w:rsidRDefault="00CE3FE3" w:rsidP="00AD2D62">
            <w:pPr>
              <w:ind w:left="-19"/>
              <w:jc w:val="center"/>
              <w:rPr>
                <w:rFonts w:ascii="Times New Roman" w:hAnsi="Times New Roman"/>
              </w:rPr>
            </w:pPr>
            <w:r>
              <w:rPr>
                <w:rFonts w:ascii="Times New Roman" w:hAnsi="Times New Roman"/>
              </w:rPr>
              <w:t>20</w:t>
            </w:r>
          </w:p>
          <w:p w14:paraId="4325F6B1" w14:textId="3563AACF" w:rsidR="00CE3FE3" w:rsidRPr="008B2107" w:rsidRDefault="00CE3FE3" w:rsidP="00AD2D62">
            <w:pPr>
              <w:ind w:left="-19"/>
              <w:jc w:val="center"/>
              <w:rPr>
                <w:rFonts w:ascii="Times New Roman" w:hAnsi="Times New Roman"/>
              </w:rPr>
            </w:pPr>
            <w:r>
              <w:rPr>
                <w:rFonts w:ascii="Times New Roman" w:hAnsi="Times New Roman"/>
              </w:rPr>
              <w:t>787</w:t>
            </w:r>
          </w:p>
        </w:tc>
        <w:tc>
          <w:tcPr>
            <w:tcW w:w="826" w:type="dxa"/>
            <w:tcBorders>
              <w:top w:val="nil"/>
              <w:left w:val="nil"/>
              <w:bottom w:val="single" w:sz="4" w:space="0" w:color="auto"/>
              <w:right w:val="nil"/>
            </w:tcBorders>
          </w:tcPr>
          <w:p w14:paraId="62F8D5CE" w14:textId="1FDB8264" w:rsidR="008B2107" w:rsidRPr="008B2107" w:rsidRDefault="008B2107" w:rsidP="00AD2D62">
            <w:pPr>
              <w:ind w:left="-19"/>
              <w:jc w:val="center"/>
              <w:rPr>
                <w:rFonts w:ascii="Times New Roman" w:hAnsi="Times New Roman"/>
              </w:rPr>
            </w:pPr>
          </w:p>
          <w:p w14:paraId="7F2F3D43"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524E3617"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tc>
        <w:tc>
          <w:tcPr>
            <w:tcW w:w="848" w:type="dxa"/>
            <w:tcBorders>
              <w:top w:val="nil"/>
              <w:left w:val="nil"/>
              <w:bottom w:val="single" w:sz="4" w:space="0" w:color="auto"/>
              <w:right w:val="nil"/>
            </w:tcBorders>
          </w:tcPr>
          <w:p w14:paraId="1D7DE8D9" w14:textId="77777777" w:rsidR="008B2107" w:rsidRPr="008B2107" w:rsidRDefault="008B2107" w:rsidP="00AD2D62">
            <w:pPr>
              <w:ind w:left="-19"/>
              <w:jc w:val="center"/>
              <w:rPr>
                <w:rFonts w:ascii="Times New Roman" w:hAnsi="Times New Roman"/>
              </w:rPr>
            </w:pPr>
          </w:p>
          <w:p w14:paraId="025A942B" w14:textId="77777777" w:rsidR="008B2107" w:rsidRPr="008B2107" w:rsidRDefault="008B2107" w:rsidP="00AD2D62">
            <w:pPr>
              <w:ind w:left="-19"/>
              <w:jc w:val="center"/>
              <w:rPr>
                <w:rFonts w:ascii="Times New Roman" w:hAnsi="Times New Roman"/>
              </w:rPr>
            </w:pPr>
            <w:r w:rsidRPr="008B2107">
              <w:rPr>
                <w:rFonts w:ascii="Times New Roman" w:hAnsi="Times New Roman"/>
              </w:rPr>
              <w:t>0</w:t>
            </w:r>
          </w:p>
          <w:p w14:paraId="67F2E619" w14:textId="77777777" w:rsidR="008B2107" w:rsidRPr="008B2107" w:rsidRDefault="008B2107" w:rsidP="00AD2D62">
            <w:pPr>
              <w:ind w:left="-19"/>
              <w:jc w:val="center"/>
              <w:rPr>
                <w:rFonts w:ascii="Times New Roman" w:hAnsi="Times New Roman"/>
              </w:rPr>
            </w:pPr>
            <w:r w:rsidRPr="008B2107">
              <w:rPr>
                <w:rFonts w:ascii="Times New Roman" w:hAnsi="Times New Roman"/>
              </w:rPr>
              <w:t>65</w:t>
            </w:r>
          </w:p>
        </w:tc>
        <w:tc>
          <w:tcPr>
            <w:tcW w:w="787" w:type="dxa"/>
            <w:tcBorders>
              <w:top w:val="nil"/>
              <w:left w:val="nil"/>
              <w:bottom w:val="single" w:sz="4" w:space="0" w:color="auto"/>
              <w:right w:val="nil"/>
            </w:tcBorders>
          </w:tcPr>
          <w:p w14:paraId="157FDEF6" w14:textId="77777777" w:rsidR="008B2107" w:rsidRDefault="008B2107" w:rsidP="00AD2D62">
            <w:pPr>
              <w:ind w:left="-19"/>
              <w:jc w:val="center"/>
              <w:rPr>
                <w:rFonts w:ascii="Times New Roman" w:hAnsi="Times New Roman"/>
              </w:rPr>
            </w:pPr>
          </w:p>
          <w:p w14:paraId="380A2C84" w14:textId="77777777" w:rsidR="00CE3FE3" w:rsidRDefault="00CE3FE3" w:rsidP="00AD2D62">
            <w:pPr>
              <w:ind w:left="-19"/>
              <w:jc w:val="center"/>
              <w:rPr>
                <w:rFonts w:ascii="Times New Roman" w:hAnsi="Times New Roman"/>
              </w:rPr>
            </w:pPr>
            <w:r>
              <w:rPr>
                <w:rFonts w:ascii="Times New Roman" w:hAnsi="Times New Roman"/>
              </w:rPr>
              <w:t>17</w:t>
            </w:r>
          </w:p>
          <w:p w14:paraId="397F1F72" w14:textId="678D111B" w:rsidR="00CE3FE3" w:rsidRPr="008B2107" w:rsidRDefault="00CE3FE3" w:rsidP="00AD2D62">
            <w:pPr>
              <w:ind w:left="-19"/>
              <w:jc w:val="center"/>
              <w:rPr>
                <w:rFonts w:ascii="Times New Roman" w:hAnsi="Times New Roman"/>
              </w:rPr>
            </w:pPr>
            <w:r>
              <w:rPr>
                <w:rFonts w:ascii="Times New Roman" w:hAnsi="Times New Roman"/>
              </w:rPr>
              <w:t>0</w:t>
            </w:r>
          </w:p>
        </w:tc>
        <w:tc>
          <w:tcPr>
            <w:tcW w:w="720" w:type="dxa"/>
            <w:tcBorders>
              <w:top w:val="nil"/>
              <w:left w:val="nil"/>
              <w:bottom w:val="single" w:sz="4" w:space="0" w:color="auto"/>
              <w:right w:val="nil"/>
            </w:tcBorders>
          </w:tcPr>
          <w:p w14:paraId="6C723AED" w14:textId="04F8025B" w:rsidR="008B2107" w:rsidRPr="008B2107" w:rsidRDefault="008B2107" w:rsidP="00AD2D62">
            <w:pPr>
              <w:ind w:left="-19"/>
              <w:jc w:val="center"/>
              <w:rPr>
                <w:rFonts w:ascii="Times New Roman" w:hAnsi="Times New Roman"/>
              </w:rPr>
            </w:pPr>
          </w:p>
          <w:p w14:paraId="754B91E0"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p w14:paraId="6F284146" w14:textId="77777777" w:rsidR="008B2107" w:rsidRPr="008B2107" w:rsidRDefault="008B2107" w:rsidP="00AD2D62">
            <w:pPr>
              <w:ind w:left="-19"/>
              <w:jc w:val="center"/>
              <w:rPr>
                <w:rFonts w:ascii="Times New Roman" w:hAnsi="Times New Roman"/>
              </w:rPr>
            </w:pPr>
            <w:r w:rsidRPr="008B2107">
              <w:rPr>
                <w:rFonts w:ascii="Times New Roman" w:hAnsi="Times New Roman"/>
              </w:rPr>
              <w:t>N/A</w:t>
            </w:r>
          </w:p>
        </w:tc>
        <w:tc>
          <w:tcPr>
            <w:tcW w:w="732" w:type="dxa"/>
            <w:tcBorders>
              <w:top w:val="nil"/>
              <w:left w:val="nil"/>
              <w:bottom w:val="single" w:sz="4" w:space="0" w:color="auto"/>
              <w:right w:val="nil"/>
            </w:tcBorders>
          </w:tcPr>
          <w:p w14:paraId="765D00DB" w14:textId="77777777" w:rsidR="008B2107" w:rsidRPr="008B2107" w:rsidRDefault="008B2107" w:rsidP="00AD2D62">
            <w:pPr>
              <w:ind w:left="-19"/>
              <w:jc w:val="center"/>
              <w:rPr>
                <w:rFonts w:ascii="Times New Roman" w:hAnsi="Times New Roman"/>
              </w:rPr>
            </w:pPr>
          </w:p>
          <w:p w14:paraId="68F6B716" w14:textId="77777777" w:rsidR="008B2107" w:rsidRPr="008B2107" w:rsidRDefault="008B2107" w:rsidP="00AD2D62">
            <w:pPr>
              <w:ind w:left="-19"/>
              <w:jc w:val="center"/>
              <w:rPr>
                <w:rFonts w:ascii="Times New Roman" w:hAnsi="Times New Roman"/>
              </w:rPr>
            </w:pPr>
            <w:r w:rsidRPr="008B2107">
              <w:rPr>
                <w:rFonts w:ascii="Times New Roman" w:hAnsi="Times New Roman"/>
              </w:rPr>
              <w:t>1</w:t>
            </w:r>
          </w:p>
          <w:p w14:paraId="5BDAA5A0" w14:textId="77777777" w:rsidR="008B2107" w:rsidRPr="008B2107" w:rsidRDefault="008B2107" w:rsidP="00AD2D62">
            <w:pPr>
              <w:ind w:left="-19"/>
              <w:jc w:val="center"/>
              <w:rPr>
                <w:rFonts w:ascii="Times New Roman" w:hAnsi="Times New Roman"/>
              </w:rPr>
            </w:pPr>
            <w:r w:rsidRPr="008B2107">
              <w:rPr>
                <w:rFonts w:ascii="Times New Roman" w:hAnsi="Times New Roman"/>
              </w:rPr>
              <w:t>31</w:t>
            </w:r>
          </w:p>
        </w:tc>
        <w:tc>
          <w:tcPr>
            <w:tcW w:w="805" w:type="dxa"/>
            <w:tcBorders>
              <w:top w:val="nil"/>
              <w:left w:val="nil"/>
              <w:bottom w:val="single" w:sz="4" w:space="0" w:color="auto"/>
              <w:right w:val="nil"/>
            </w:tcBorders>
          </w:tcPr>
          <w:p w14:paraId="180286CE" w14:textId="77777777" w:rsidR="008B2107" w:rsidRDefault="008B2107" w:rsidP="00AD2D62">
            <w:pPr>
              <w:ind w:left="-19"/>
              <w:jc w:val="center"/>
              <w:rPr>
                <w:rFonts w:ascii="Times New Roman" w:hAnsi="Times New Roman"/>
              </w:rPr>
            </w:pPr>
          </w:p>
          <w:p w14:paraId="63FA425B" w14:textId="77777777" w:rsidR="000379A2" w:rsidRDefault="000379A2" w:rsidP="00AD2D62">
            <w:pPr>
              <w:ind w:left="-19"/>
              <w:jc w:val="center"/>
              <w:rPr>
                <w:rFonts w:ascii="Times New Roman" w:hAnsi="Times New Roman"/>
              </w:rPr>
            </w:pPr>
            <w:r>
              <w:rPr>
                <w:rFonts w:ascii="Times New Roman" w:hAnsi="Times New Roman"/>
              </w:rPr>
              <w:t>4</w:t>
            </w:r>
          </w:p>
          <w:p w14:paraId="0237C2DA" w14:textId="02BFD0B2" w:rsidR="000379A2" w:rsidRPr="008B2107" w:rsidRDefault="000379A2" w:rsidP="00AD2D62">
            <w:pPr>
              <w:ind w:left="-19"/>
              <w:jc w:val="center"/>
              <w:rPr>
                <w:rFonts w:ascii="Times New Roman" w:hAnsi="Times New Roman"/>
              </w:rPr>
            </w:pPr>
            <w:r>
              <w:rPr>
                <w:rFonts w:ascii="Times New Roman" w:hAnsi="Times New Roman"/>
              </w:rPr>
              <w:t>26</w:t>
            </w:r>
          </w:p>
        </w:tc>
      </w:tr>
    </w:tbl>
    <w:p w14:paraId="4FD2599B" w14:textId="07B8FD4C" w:rsidR="00837CC8" w:rsidRDefault="00837CC8" w:rsidP="00182C9F"/>
    <w:p w14:paraId="34245DAA" w14:textId="77777777" w:rsidR="008B2107" w:rsidRDefault="008B2107" w:rsidP="00CE3FE3"/>
    <w:p w14:paraId="5033A3FF" w14:textId="77777777" w:rsidR="008B2107" w:rsidRDefault="008B2107" w:rsidP="00D06BF4"/>
    <w:p w14:paraId="732D61DB" w14:textId="3006C04C" w:rsidR="008B2107" w:rsidRDefault="008B2107" w:rsidP="00D06BF4">
      <w:pPr>
        <w:sectPr w:rsidR="008B2107" w:rsidSect="000379A2">
          <w:pgSz w:w="15840" w:h="12240" w:orient="landscape"/>
          <w:pgMar w:top="1080" w:right="2610" w:bottom="1080" w:left="1260" w:header="720" w:footer="720" w:gutter="0"/>
          <w:cols w:space="720"/>
          <w:docGrid w:linePitch="360"/>
        </w:sectPr>
      </w:pPr>
    </w:p>
    <w:p w14:paraId="473F803A" w14:textId="239CC903" w:rsidR="00D06BF4" w:rsidRDefault="00D06BF4" w:rsidP="00D06BF4">
      <w:r>
        <w:lastRenderedPageBreak/>
        <w:t>E</w:t>
      </w:r>
      <w:r w:rsidR="00213DDD">
        <w:t xml:space="preserve">lectrofishing began each year in May, </w:t>
      </w:r>
      <w:r>
        <w:t>with eac</w:t>
      </w:r>
      <w:r w:rsidR="00213DDD">
        <w:t>h lake being sampled at least 10</w:t>
      </w:r>
      <w:r>
        <w:t xml:space="preserve"> times</w:t>
      </w:r>
      <w:r w:rsidR="00213DDD">
        <w:t xml:space="preserve"> per year</w:t>
      </w:r>
      <w:r>
        <w:t xml:space="preserve">. Fixed location transects were sampled at the beginning of every month, while targeted sampling occurred in the latter half of every month. Mean catch-per-unit-effort (CPUE) was calculated as the average of the number of fish captured per hour of electrofishing </w:t>
      </w:r>
      <w:r w:rsidR="00213DDD">
        <w:t xml:space="preserve">for both standard and targeted sampling combined </w:t>
      </w:r>
      <w:r>
        <w:t>(Table 1). In addition, total length (TL) was recorded for every fish sampled in 2018, and length-frequency histograms were created for both species at each of the seven lakes sampled (Figure 3).</w:t>
      </w:r>
    </w:p>
    <w:p w14:paraId="50D83096" w14:textId="77777777" w:rsidR="00213DDD" w:rsidRDefault="00213DDD" w:rsidP="00D06BF4"/>
    <w:p w14:paraId="6C5EC8AD" w14:textId="02C59EF4" w:rsidR="00D06BF4" w:rsidRDefault="00FF5D1D" w:rsidP="00837CC8">
      <w:r>
        <w:rPr>
          <w:noProof/>
        </w:rPr>
        <w:drawing>
          <wp:inline distT="0" distB="0" distL="0" distR="0" wp14:anchorId="726FB235" wp14:editId="056E9E64">
            <wp:extent cx="6400800" cy="5120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5120640"/>
                    </a:xfrm>
                    <a:prstGeom prst="rect">
                      <a:avLst/>
                    </a:prstGeom>
                  </pic:spPr>
                </pic:pic>
              </a:graphicData>
            </a:graphic>
          </wp:inline>
        </w:drawing>
      </w:r>
    </w:p>
    <w:p w14:paraId="641808EA" w14:textId="6F6888C7" w:rsidR="00213DDD" w:rsidRDefault="00213DDD" w:rsidP="00213DDD">
      <w:r w:rsidRPr="00AF1F27">
        <w:rPr>
          <w:b/>
        </w:rPr>
        <w:t xml:space="preserve">Figure </w:t>
      </w:r>
      <w:r>
        <w:rPr>
          <w:b/>
        </w:rPr>
        <w:t>3</w:t>
      </w:r>
      <w:r>
        <w:t>. Length-frequency distributions for bigmouth buffalo (top t</w:t>
      </w:r>
      <w:r w:rsidR="00FF5D1D">
        <w:t>hree</w:t>
      </w:r>
      <w:r>
        <w:t xml:space="preserve"> r</w:t>
      </w:r>
      <w:r w:rsidR="00FF5D1D">
        <w:t>ows) and common carp (bottom three</w:t>
      </w:r>
      <w:r>
        <w:t xml:space="preserve"> rows) at seven study lakes (columns)</w:t>
      </w:r>
      <w:r w:rsidR="00FF5D1D">
        <w:t xml:space="preserve"> for 2017 to 2019</w:t>
      </w:r>
      <w:r>
        <w:t>. Stacked bars represent different catches between electrofishing (grey) and commercial seining (black). Fish are grouped into one-inch length groups.</w:t>
      </w:r>
      <w:r w:rsidR="00FF5D1D">
        <w:t xml:space="preserve"> Note the different y-axis ranges between species.</w:t>
      </w:r>
    </w:p>
    <w:p w14:paraId="738C0880" w14:textId="77777777" w:rsidR="00213DDD" w:rsidRDefault="00213DDD" w:rsidP="00837CC8"/>
    <w:p w14:paraId="75D0A240" w14:textId="48CF277C" w:rsidR="00837CC8" w:rsidRDefault="00837CC8" w:rsidP="00837CC8">
      <w:r>
        <w:t xml:space="preserve">Population estimates of common carp and bigmouth buffalo </w:t>
      </w:r>
      <w:r w:rsidR="003A20D8">
        <w:t xml:space="preserve">were calculated </w:t>
      </w:r>
      <w:r>
        <w:t xml:space="preserve">for each lake </w:t>
      </w:r>
      <w:r w:rsidR="00FF5D1D">
        <w:t xml:space="preserve">in each study year. </w:t>
      </w:r>
      <w:r w:rsidR="00EB1AB2">
        <w:t>P</w:t>
      </w:r>
      <w:r w:rsidR="00FF5D1D">
        <w:t xml:space="preserve">opulation size </w:t>
      </w:r>
      <w:r>
        <w:t>was estimated from the multiple CMR events using a within-year modified Schnabel method that assumes that the population is closed to recruitment and mortality within the timeframe of the study. The formula (Ricker 1975) is:</w:t>
      </w:r>
    </w:p>
    <w:p w14:paraId="5FED77AB" w14:textId="77777777" w:rsidR="00837CC8" w:rsidRDefault="00837CC8" w:rsidP="00837CC8"/>
    <w:p w14:paraId="3414D63B" w14:textId="77777777" w:rsidR="00837CC8" w:rsidRPr="00A81BEE" w:rsidRDefault="00837CC8" w:rsidP="00837CC8">
      <m:oMathPara>
        <m:oMath>
          <m:r>
            <w:rPr>
              <w:rFonts w:ascii="Cambria Math" w:hAnsi="Cambria Math"/>
            </w:rPr>
            <w:lastRenderedPageBreak/>
            <m:t>N=</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M</m:t>
                      </m:r>
                    </m:e>
                    <m:sub>
                      <m:r>
                        <w:rPr>
                          <w:rFonts w:ascii="Cambria Math" w:hAnsi="Cambria Math"/>
                        </w:rPr>
                        <m:t>t</m:t>
                      </m:r>
                    </m:sub>
                  </m:sSub>
                </m:e>
              </m:d>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+1</m:t>
              </m:r>
            </m:den>
          </m:f>
        </m:oMath>
      </m:oMathPara>
    </w:p>
    <w:p w14:paraId="1E6B599F" w14:textId="77777777" w:rsidR="00837CC8" w:rsidRDefault="00837CC8" w:rsidP="00837CC8"/>
    <w:p w14:paraId="74A95199" w14:textId="07C0A016" w:rsidR="00AD2D62" w:rsidRDefault="00837CC8" w:rsidP="00837CC8">
      <w:proofErr w:type="gramStart"/>
      <w:r>
        <w:t>where</w:t>
      </w:r>
      <w:proofErr w:type="gramEnd"/>
      <w:r>
        <w:t xml:space="preserve"> </w:t>
      </w:r>
      <w:r w:rsidRPr="00E70FEE">
        <w:rPr>
          <w:i/>
        </w:rPr>
        <w:t>N</w:t>
      </w:r>
      <w:r>
        <w:t xml:space="preserve"> = population estimate, </w:t>
      </w:r>
      <w:r w:rsidRPr="00E70FEE">
        <w:rPr>
          <w:i/>
        </w:rPr>
        <w:t>C</w:t>
      </w:r>
      <w:r w:rsidRPr="00E70FEE">
        <w:rPr>
          <w:i/>
          <w:vertAlign w:val="subscript"/>
        </w:rPr>
        <w:t>t</w:t>
      </w:r>
      <w:r>
        <w:rPr>
          <w:vertAlign w:val="subscript"/>
        </w:rPr>
        <w:t xml:space="preserve"> </w:t>
      </w:r>
      <w:r>
        <w:t xml:space="preserve">= number captured during sampling, </w:t>
      </w:r>
      <w:r w:rsidRPr="00E70FEE">
        <w:rPr>
          <w:i/>
        </w:rPr>
        <w:t>M</w:t>
      </w:r>
      <w:r w:rsidRPr="00E70FEE">
        <w:rPr>
          <w:i/>
          <w:vertAlign w:val="subscript"/>
        </w:rPr>
        <w:t xml:space="preserve">t </w:t>
      </w:r>
      <w:r>
        <w:t xml:space="preserve">= total number of fish marked at large, and </w:t>
      </w:r>
      <w:proofErr w:type="spellStart"/>
      <w:r w:rsidRPr="00E70FEE">
        <w:rPr>
          <w:i/>
        </w:rPr>
        <w:t>R</w:t>
      </w:r>
      <w:r w:rsidRPr="00E70FEE">
        <w:rPr>
          <w:i/>
          <w:vertAlign w:val="subscript"/>
        </w:rPr>
        <w:t>t</w:t>
      </w:r>
      <w:proofErr w:type="spellEnd"/>
      <w:r>
        <w:rPr>
          <w:vertAlign w:val="subscript"/>
        </w:rPr>
        <w:t xml:space="preserve"> </w:t>
      </w:r>
      <w:r>
        <w:t xml:space="preserve">= number of recaptures. The 95% confidence interval is calculated using a t-distribution with m-1 degrees of freedom, where m = the total number of sample events. Only one bigmouth buffalo was captured in Blue Lake in 2017 and another in 2018. Therefore, population and biomass estimates could not be completed for </w:t>
      </w:r>
      <w:r w:rsidR="00AD2D62">
        <w:t xml:space="preserve">bigmouth </w:t>
      </w:r>
      <w:r>
        <w:t xml:space="preserve">buffalo in Blue Lake.  </w:t>
      </w:r>
    </w:p>
    <w:p w14:paraId="5EDA0A93" w14:textId="25E02301" w:rsidR="00837CC8" w:rsidRDefault="00837CC8" w:rsidP="00182C9F"/>
    <w:p w14:paraId="62DE663C" w14:textId="6C90DBEB" w:rsidR="00D63BD7" w:rsidRDefault="00837CC8" w:rsidP="0006281E">
      <w:r>
        <w:t>Biomass and biomass density for common carp and bigmouth buffalo were calculated for each lake. The total biomass was calculated by taking the t</w:t>
      </w:r>
      <w:r w:rsidR="00C9345E">
        <w:t>otal catch for each lake in 2019</w:t>
      </w:r>
      <w:r>
        <w:t xml:space="preserve"> and dividing the catch into bins according to length (50mm ~ 2 inches). Then, the proportion of the catch in each length bin was multiplied by the average weight for fish in that length bin. The weighted length-specific biomass</w:t>
      </w:r>
      <w:r w:rsidR="00AD2D62">
        <w:t xml:space="preserve"> </w:t>
      </w:r>
      <w:r w:rsidR="00F263AA">
        <w:t xml:space="preserve">estimates were then multiplied by the abundance estimate (including the lower and upper confidence interval limits). Therefore, the total biomass </w:t>
      </w:r>
      <w:r w:rsidR="00D63BD7">
        <w:t>for each species in each lake is calculated by</w:t>
      </w:r>
    </w:p>
    <w:p w14:paraId="422C2ED1" w14:textId="77777777" w:rsidR="00D63BD7" w:rsidRDefault="00D63BD7" w:rsidP="0006281E"/>
    <w:p w14:paraId="0539BAC6" w14:textId="26DE0255" w:rsidR="00D63BD7" w:rsidRDefault="00D63BD7" w:rsidP="00D63BD7">
      <w:pPr>
        <w:jc w:val="center"/>
      </w:pPr>
      <m:oMathPara>
        <m:oMath>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e>
          </m:nary>
        </m:oMath>
      </m:oMathPara>
    </w:p>
    <w:p w14:paraId="6364E85D" w14:textId="77777777" w:rsidR="00D63BD7" w:rsidRDefault="00D63BD7" w:rsidP="0006281E"/>
    <w:p w14:paraId="1C9D8069" w14:textId="45F10DCD" w:rsidR="008067C8" w:rsidRDefault="00D63BD7" w:rsidP="0006281E">
      <w:r>
        <w:t xml:space="preserve">where </w:t>
      </w:r>
      <w:r w:rsidRPr="00D63BD7">
        <w:rPr>
          <w:i/>
        </w:rPr>
        <w:t>B</w:t>
      </w:r>
      <w:r>
        <w:rPr>
          <w:i/>
        </w:rPr>
        <w:t xml:space="preserve"> </w:t>
      </w:r>
      <w:r>
        <w:t xml:space="preserve">is the total biomass estimate of either common carp or bigmouth buffalo in each lake, </w:t>
      </w:r>
      <w:r>
        <w:rPr>
          <w:i/>
        </w:rPr>
        <w:t>b</w:t>
      </w:r>
      <w:r>
        <w:rPr>
          <w:i/>
          <w:vertAlign w:val="subscript"/>
        </w:rPr>
        <w:t xml:space="preserve"> </w:t>
      </w:r>
      <w:r>
        <w:t xml:space="preserve">is the length-specific mean biomass for length bin </w:t>
      </w:r>
      <w:proofErr w:type="spellStart"/>
      <w:r>
        <w:rPr>
          <w:i/>
        </w:rPr>
        <w:t>i</w:t>
      </w:r>
      <w:proofErr w:type="spellEnd"/>
      <w:r>
        <w:t xml:space="preserve">, </w:t>
      </w:r>
      <w:r>
        <w:rPr>
          <w:i/>
        </w:rPr>
        <w:t>p</w:t>
      </w:r>
      <w:r>
        <w:t xml:space="preserve"> is the proportion of all fish caught that fall into length bin </w:t>
      </w:r>
      <w:proofErr w:type="spellStart"/>
      <w:r>
        <w:rPr>
          <w:i/>
        </w:rPr>
        <w:t>i</w:t>
      </w:r>
      <w:proofErr w:type="spellEnd"/>
      <w:r>
        <w:t xml:space="preserve">, and </w:t>
      </w:r>
      <w:r w:rsidR="00E2291C">
        <w:rPr>
          <w:i/>
        </w:rPr>
        <w:t>N</w:t>
      </w:r>
      <w:r w:rsidR="00E2291C">
        <w:t xml:space="preserve"> is the within-year modified Schnabel population estimate. Error in total biomass was calculated by using the 95% confidence interval bounds on </w:t>
      </w:r>
      <w:r w:rsidR="00E2291C">
        <w:rPr>
          <w:i/>
        </w:rPr>
        <w:t>N</w:t>
      </w:r>
      <w:r w:rsidR="00E2291C">
        <w:t xml:space="preserve"> in the biomass equation. </w:t>
      </w:r>
      <w:r w:rsidRPr="00D63BD7">
        <w:t>T</w:t>
      </w:r>
      <w:r w:rsidR="00F263AA" w:rsidRPr="00D63BD7">
        <w:t>he</w:t>
      </w:r>
      <w:r w:rsidR="00E2291C">
        <w:t>n,</w:t>
      </w:r>
      <w:r w:rsidR="00F263AA">
        <w:t xml:space="preserve"> biomass density was calculated by dividing the total biomass by the surface area (acres) of each lake. Estimates and 95% confidence intervals of abundance (N), total biomass (lbs.), and biomass density (lbs. per acre) for common carp and bigmouth buffalo in each of the seven study lakes are presented in Table 2.</w:t>
      </w:r>
      <w:r w:rsidR="009A42A6">
        <w:t xml:space="preserve"> </w:t>
      </w:r>
    </w:p>
    <w:p w14:paraId="29B9B13F" w14:textId="77777777" w:rsidR="00C9345E" w:rsidRDefault="00C9345E" w:rsidP="00C9345E"/>
    <w:p w14:paraId="19DB89BA" w14:textId="4ADEAE62" w:rsidR="00C9345E" w:rsidRDefault="00C9345E" w:rsidP="00C9345E">
      <w:r>
        <w:t xml:space="preserve">In Center, Five Island, and North Twin lakes, sampling occurred after commercial harvest had ceased and the estimates reflect the population after spring </w:t>
      </w:r>
      <w:r w:rsidR="00BC2249">
        <w:t xml:space="preserve">2019 </w:t>
      </w:r>
      <w:r>
        <w:t>harvest events. North Twin Lake and Silver Lake were also commercially fished in fall 2019 after ISU and Iowa DNR sampling had concluded. The</w:t>
      </w:r>
      <w:r w:rsidR="00BC2249">
        <w:t>refore, 2019</w:t>
      </w:r>
      <w:r>
        <w:t xml:space="preserve"> biomass and biomass density estimates in Table 2 represent these populations prior to </w:t>
      </w:r>
      <w:r w:rsidR="00BC2249">
        <w:t xml:space="preserve">any fall </w:t>
      </w:r>
      <w:r>
        <w:t>commercial harvest</w:t>
      </w:r>
      <w:r w:rsidR="00BC2249">
        <w:t xml:space="preserve"> events</w:t>
      </w:r>
      <w:r>
        <w:t xml:space="preserve">. In </w:t>
      </w:r>
      <w:r w:rsidR="00BC2249">
        <w:t>North Twin Lake</w:t>
      </w:r>
      <w:r>
        <w:t xml:space="preserve">, </w:t>
      </w:r>
      <w:r w:rsidR="00BC2249">
        <w:t>111,400</w:t>
      </w:r>
      <w:r>
        <w:t xml:space="preserve"> lbs. of bigmouth buffalo and </w:t>
      </w:r>
      <w:r w:rsidR="00BC2249">
        <w:t>5,200</w:t>
      </w:r>
      <w:r>
        <w:t xml:space="preserve"> lbs. of common carp were removed</w:t>
      </w:r>
      <w:r w:rsidR="00BC2249">
        <w:t xml:space="preserve"> in fall 2019</w:t>
      </w:r>
      <w:r>
        <w:t xml:space="preserve">, while in Silver Lake </w:t>
      </w:r>
      <w:r w:rsidR="00BC2249">
        <w:t>70,200</w:t>
      </w:r>
      <w:r>
        <w:t xml:space="preserve"> lbs. of bigmo</w:t>
      </w:r>
      <w:r w:rsidR="00BC2249">
        <w:t xml:space="preserve">uth buffalo and 67,654 </w:t>
      </w:r>
      <w:r>
        <w:t>lbs. of common carp were removed</w:t>
      </w:r>
      <w:r w:rsidR="00BC2249">
        <w:t xml:space="preserve"> in fall 2019</w:t>
      </w:r>
      <w:r>
        <w:t xml:space="preserve">. </w:t>
      </w:r>
    </w:p>
    <w:p w14:paraId="13C14B9D" w14:textId="687777AB" w:rsidR="0028181E" w:rsidRDefault="0028181E" w:rsidP="0006281E"/>
    <w:p w14:paraId="56CB63B7" w14:textId="11FD8EC4" w:rsidR="00B32A3C" w:rsidRDefault="00C9345E" w:rsidP="0006281E">
      <w:r>
        <w:t>Catch per unit effort for all electrofishing transects (e.g., standard locations an</w:t>
      </w:r>
      <w:r w:rsidR="00BC2249">
        <w:t>d ad hoc site selection) in 2019</w:t>
      </w:r>
      <w:r w:rsidR="00651CA9">
        <w:t xml:space="preserve"> was</w:t>
      </w:r>
      <w:r>
        <w:t xml:space="preserve"> variable based on the time of year sampling occurred</w:t>
      </w:r>
      <w:r w:rsidR="00651CA9">
        <w:t>, except for bigmouth buffalo in Storm Lake and Five Island Lake, where catches remained consistently low all year</w:t>
      </w:r>
      <w:r>
        <w:t xml:space="preserve"> (Figure 4). Analysis of the overall relationship between electrofishing CPUE and population abundance/biomass are similar to preliminary data from 2017</w:t>
      </w:r>
      <w:r w:rsidR="00BC2249">
        <w:t xml:space="preserve"> and 2018</w:t>
      </w:r>
      <w:r w:rsidR="00931765">
        <w:t>; d</w:t>
      </w:r>
      <w:r>
        <w:t xml:space="preserve">ata show </w:t>
      </w:r>
      <w:r w:rsidR="000430AF">
        <w:t xml:space="preserve">overall </w:t>
      </w:r>
      <w:r>
        <w:t>electrofishing CPUE is positively related to population biomass density for common carp but no significant relationship exists for bigmouth buffalo (Figure 5). Mean monthly CPUE differed between species in each lake as a function of biomass density (Fig</w:t>
      </w:r>
      <w:r w:rsidR="00931765">
        <w:t>ure 6</w:t>
      </w:r>
      <w:r w:rsidR="000430AF">
        <w:t xml:space="preserve"> and Figure 7</w:t>
      </w:r>
      <w:r w:rsidR="00931765">
        <w:t xml:space="preserve">). </w:t>
      </w:r>
      <w:r w:rsidR="00B32A3C">
        <w:t>The relationship between common carp biomass density and observed electrofishing CPUE was not as pronounced in each month as it was when aggregated across the entire year.</w:t>
      </w:r>
    </w:p>
    <w:tbl>
      <w:tblPr>
        <w:tblStyle w:val="PlainTable4"/>
        <w:tblW w:w="5149" w:type="pct"/>
        <w:tblLayout w:type="fixed"/>
        <w:tblLook w:val="04A0" w:firstRow="1" w:lastRow="0" w:firstColumn="1" w:lastColumn="0" w:noHBand="0" w:noVBand="1"/>
      </w:tblPr>
      <w:tblGrid>
        <w:gridCol w:w="2150"/>
        <w:gridCol w:w="1181"/>
        <w:gridCol w:w="1181"/>
        <w:gridCol w:w="1339"/>
        <w:gridCol w:w="951"/>
        <w:gridCol w:w="79"/>
        <w:gridCol w:w="309"/>
        <w:gridCol w:w="1362"/>
        <w:gridCol w:w="95"/>
        <w:gridCol w:w="1493"/>
        <w:gridCol w:w="95"/>
        <w:gridCol w:w="27"/>
        <w:gridCol w:w="118"/>
      </w:tblGrid>
      <w:tr w:rsidR="00840260" w:rsidRPr="00977B47" w14:paraId="1B714B70" w14:textId="77777777" w:rsidTr="00AD31A8">
        <w:trPr>
          <w:cnfStyle w:val="100000000000" w:firstRow="1" w:lastRow="0" w:firstColumn="0" w:lastColumn="0" w:oddVBand="0" w:evenVBand="0" w:oddHBand="0"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32F9279C" w14:textId="7157E597" w:rsidR="00840260" w:rsidRPr="00977B47" w:rsidRDefault="00840260" w:rsidP="005D74F9">
            <w:pPr>
              <w:rPr>
                <w:b w:val="0"/>
                <w:bCs w:val="0"/>
                <w:sz w:val="20"/>
              </w:rPr>
            </w:pPr>
            <w:r w:rsidRPr="00AD2D62">
              <w:lastRenderedPageBreak/>
              <w:t xml:space="preserve">Table 2.  </w:t>
            </w:r>
            <w:r w:rsidRPr="00AD2D62">
              <w:rPr>
                <w:b w:val="0"/>
              </w:rPr>
              <w:t>Estimates and 95% confidence intervals for population abundance (N) using the modified Schnabel method, total biomass (lbs.), and biomass density (lbs. per acre) for common carp (COC) and bigmouth buffalo (BIB) in Blue, Center, Five Island, North Twin, Silver, Sou</w:t>
            </w:r>
            <w:r w:rsidR="00C9345E">
              <w:rPr>
                <w:b w:val="0"/>
              </w:rPr>
              <w:t>th Twin, and Storm lakes in 2019</w:t>
            </w:r>
            <w:r w:rsidRPr="00AD2D62">
              <w:rPr>
                <w:b w:val="0"/>
              </w:rPr>
              <w:t>.</w:t>
            </w:r>
            <w:r w:rsidRPr="00AD2D62">
              <w:t xml:space="preserve"> </w:t>
            </w:r>
            <w:r w:rsidRPr="00AD2D62">
              <w:rPr>
                <w:b w:val="0"/>
              </w:rPr>
              <w:t>Negative lower confidence intervals were censored at zero.</w:t>
            </w:r>
          </w:p>
        </w:tc>
      </w:tr>
      <w:tr w:rsidR="00840260" w:rsidRPr="00977B47" w14:paraId="6744C22A" w14:textId="77777777" w:rsidTr="00B32A3C">
        <w:trPr>
          <w:gridAfter w:val="1"/>
          <w:cnfStyle w:val="000000100000" w:firstRow="0" w:lastRow="0" w:firstColumn="0" w:lastColumn="0" w:oddVBand="0" w:evenVBand="0" w:oddHBand="1" w:evenHBand="0" w:firstRowFirstColumn="0" w:firstRowLastColumn="0" w:lastRowFirstColumn="0" w:lastRowLastColumn="0"/>
          <w:wAfter w:w="58" w:type="pct"/>
          <w:trHeight w:val="879"/>
        </w:trPr>
        <w:tc>
          <w:tcPr>
            <w:cnfStyle w:val="001000000000" w:firstRow="0" w:lastRow="0" w:firstColumn="1" w:lastColumn="0" w:oddVBand="0" w:evenVBand="0" w:oddHBand="0" w:evenHBand="0" w:firstRowFirstColumn="0" w:firstRowLastColumn="0" w:lastRowFirstColumn="0" w:lastRowLastColumn="0"/>
            <w:tcW w:w="1035" w:type="pct"/>
            <w:tcBorders>
              <w:top w:val="single" w:sz="4" w:space="0" w:color="auto"/>
            </w:tcBorders>
            <w:shd w:val="clear" w:color="auto" w:fill="auto"/>
          </w:tcPr>
          <w:p w14:paraId="6467D144" w14:textId="77777777" w:rsidR="00840260" w:rsidRPr="00CE5D2C" w:rsidRDefault="00840260" w:rsidP="005D74F9">
            <w:pPr>
              <w:spacing w:line="259" w:lineRule="auto"/>
            </w:pPr>
          </w:p>
        </w:tc>
        <w:tc>
          <w:tcPr>
            <w:tcW w:w="1138" w:type="pct"/>
            <w:gridSpan w:val="2"/>
            <w:tcBorders>
              <w:top w:val="single" w:sz="4" w:space="0" w:color="auto"/>
              <w:bottom w:val="single" w:sz="4" w:space="0" w:color="auto"/>
            </w:tcBorders>
            <w:shd w:val="clear" w:color="auto" w:fill="auto"/>
          </w:tcPr>
          <w:p w14:paraId="7DD405C6"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t xml:space="preserve">Abundance, N </w:t>
            </w:r>
          </w:p>
          <w:p w14:paraId="49EE8899"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103" w:type="pct"/>
            <w:gridSpan w:val="2"/>
            <w:tcBorders>
              <w:top w:val="single" w:sz="4" w:space="0" w:color="auto"/>
              <w:bottom w:val="single" w:sz="4" w:space="0" w:color="auto"/>
            </w:tcBorders>
            <w:shd w:val="clear" w:color="auto" w:fill="auto"/>
          </w:tcPr>
          <w:p w14:paraId="5EFB1F3C" w14:textId="39A4FFE2"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Total Biomass </w:t>
            </w:r>
            <w:r w:rsidR="003268F6">
              <w:t>(</w:t>
            </w:r>
            <w:proofErr w:type="spellStart"/>
            <w:r w:rsidR="003268F6">
              <w:t>lbs</w:t>
            </w:r>
            <w:proofErr w:type="spellEnd"/>
            <w:r w:rsidR="003268F6">
              <w:t>)</w:t>
            </w:r>
          </w:p>
          <w:p w14:paraId="62EA2FD7" w14:textId="77777777"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c>
          <w:tcPr>
            <w:tcW w:w="1667" w:type="pct"/>
            <w:gridSpan w:val="7"/>
            <w:tcBorders>
              <w:top w:val="single" w:sz="4" w:space="0" w:color="auto"/>
              <w:bottom w:val="single" w:sz="4" w:space="0" w:color="auto"/>
            </w:tcBorders>
            <w:shd w:val="clear" w:color="auto" w:fill="auto"/>
          </w:tcPr>
          <w:p w14:paraId="4D3A2C49" w14:textId="796F447B" w:rsidR="00840260" w:rsidRPr="00CE5D2C" w:rsidRDefault="00840260" w:rsidP="005D74F9">
            <w:pPr>
              <w:spacing w:line="259" w:lineRule="auto"/>
              <w:jc w:val="center"/>
              <w:cnfStyle w:val="000000100000" w:firstRow="0" w:lastRow="0" w:firstColumn="0" w:lastColumn="0" w:oddVBand="0" w:evenVBand="0" w:oddHBand="1" w:evenHBand="0" w:firstRowFirstColumn="0" w:firstRowLastColumn="0" w:lastRowFirstColumn="0" w:lastRowLastColumn="0"/>
              <w:rPr>
                <w:b/>
              </w:rPr>
            </w:pPr>
            <w:r w:rsidRPr="00CE5D2C">
              <w:t xml:space="preserve">Biomass Density </w:t>
            </w:r>
            <w:r w:rsidR="003268F6">
              <w:t>(</w:t>
            </w:r>
            <w:proofErr w:type="spellStart"/>
            <w:r w:rsidR="003268F6">
              <w:t>lbs</w:t>
            </w:r>
            <w:proofErr w:type="spellEnd"/>
            <w:r w:rsidR="003268F6">
              <w:t>/</w:t>
            </w:r>
            <w:r w:rsidRPr="00CE5D2C">
              <w:t>acre</w:t>
            </w:r>
            <w:r w:rsidR="003268F6">
              <w:t>)</w:t>
            </w:r>
          </w:p>
          <w:p w14:paraId="4BC1DCE9" w14:textId="77777777" w:rsidR="00840260" w:rsidRPr="00CE5D2C" w:rsidRDefault="00840260" w:rsidP="005D74F9">
            <w:pPr>
              <w:spacing w:line="259" w:lineRule="auto"/>
              <w:ind w:left="-15"/>
              <w:jc w:val="center"/>
              <w:cnfStyle w:val="000000100000" w:firstRow="0" w:lastRow="0" w:firstColumn="0" w:lastColumn="0" w:oddVBand="0" w:evenVBand="0" w:oddHBand="1" w:evenHBand="0" w:firstRowFirstColumn="0" w:firstRowLastColumn="0" w:lastRowFirstColumn="0" w:lastRowLastColumn="0"/>
            </w:pPr>
            <w:r w:rsidRPr="00CE5D2C">
              <w:rPr>
                <w:i/>
              </w:rPr>
              <w:t>(95% CI)</w:t>
            </w:r>
          </w:p>
        </w:tc>
      </w:tr>
      <w:tr w:rsidR="00840260" w:rsidRPr="00977B47" w14:paraId="29E63AB3" w14:textId="77777777" w:rsidTr="00B32A3C">
        <w:trPr>
          <w:gridAfter w:val="2"/>
          <w:wAfter w:w="71" w:type="pct"/>
          <w:trHeight w:val="471"/>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53D9B832" w14:textId="77777777" w:rsidR="00840260" w:rsidRPr="00CE5D2C" w:rsidRDefault="00840260" w:rsidP="005D74F9">
            <w:pPr>
              <w:spacing w:line="259" w:lineRule="auto"/>
            </w:pPr>
          </w:p>
        </w:tc>
        <w:tc>
          <w:tcPr>
            <w:tcW w:w="569" w:type="pct"/>
            <w:tcBorders>
              <w:bottom w:val="single" w:sz="4" w:space="0" w:color="auto"/>
            </w:tcBorders>
            <w:shd w:val="clear" w:color="auto" w:fill="auto"/>
          </w:tcPr>
          <w:p w14:paraId="627C486E"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69" w:type="pct"/>
            <w:tcBorders>
              <w:bottom w:val="single" w:sz="4" w:space="0" w:color="auto"/>
            </w:tcBorders>
            <w:shd w:val="clear" w:color="auto" w:fill="auto"/>
          </w:tcPr>
          <w:p w14:paraId="54F37DE0"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45" w:type="pct"/>
            <w:tcBorders>
              <w:bottom w:val="single" w:sz="4" w:space="0" w:color="auto"/>
            </w:tcBorders>
            <w:shd w:val="clear" w:color="auto" w:fill="auto"/>
          </w:tcPr>
          <w:p w14:paraId="1C30D305"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496" w:type="pct"/>
            <w:gridSpan w:val="2"/>
            <w:tcBorders>
              <w:bottom w:val="single" w:sz="4" w:space="0" w:color="auto"/>
            </w:tcBorders>
            <w:shd w:val="clear" w:color="auto" w:fill="auto"/>
          </w:tcPr>
          <w:p w14:paraId="181C15B9"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851" w:type="pct"/>
            <w:gridSpan w:val="3"/>
            <w:tcBorders>
              <w:bottom w:val="single" w:sz="4" w:space="0" w:color="auto"/>
            </w:tcBorders>
            <w:shd w:val="clear" w:color="auto" w:fill="auto"/>
          </w:tcPr>
          <w:p w14:paraId="087A28CF" w14:textId="77777777"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65" w:type="pct"/>
            <w:gridSpan w:val="2"/>
            <w:tcBorders>
              <w:bottom w:val="single" w:sz="4" w:space="0" w:color="auto"/>
            </w:tcBorders>
            <w:shd w:val="clear" w:color="auto" w:fill="auto"/>
          </w:tcPr>
          <w:p w14:paraId="517C556E" w14:textId="77777777" w:rsidR="00840260" w:rsidRPr="00CE5D2C" w:rsidRDefault="00840260" w:rsidP="005D74F9">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840260" w:rsidRPr="00977B47" w14:paraId="2CC71BDF"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30"/>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0066A16C" w14:textId="77777777" w:rsidR="00840260" w:rsidRPr="00CE5D2C" w:rsidRDefault="00840260" w:rsidP="005D74F9">
            <w:pPr>
              <w:spacing w:line="259" w:lineRule="auto"/>
              <w:rPr>
                <w:b w:val="0"/>
              </w:rPr>
            </w:pPr>
            <w:r w:rsidRPr="00CE5D2C">
              <w:rPr>
                <w:b w:val="0"/>
              </w:rPr>
              <w:t>Blue Lake</w:t>
            </w:r>
          </w:p>
        </w:tc>
        <w:tc>
          <w:tcPr>
            <w:tcW w:w="569" w:type="pct"/>
            <w:shd w:val="clear" w:color="auto" w:fill="auto"/>
          </w:tcPr>
          <w:p w14:paraId="0E07E9E8" w14:textId="54690D97" w:rsidR="008F7EFA"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25,662</w:t>
            </w:r>
          </w:p>
          <w:p w14:paraId="74F3C025" w14:textId="3B4DD859"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(13,786 – 37,537</w:t>
            </w:r>
            <w:r w:rsidR="00840260" w:rsidRPr="00CE5D2C">
              <w:rPr>
                <w:i/>
              </w:rPr>
              <w:t>)</w:t>
            </w:r>
          </w:p>
        </w:tc>
        <w:tc>
          <w:tcPr>
            <w:tcW w:w="569" w:type="pct"/>
            <w:shd w:val="clear" w:color="auto" w:fill="auto"/>
          </w:tcPr>
          <w:p w14:paraId="461F54A3" w14:textId="4CD68758"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45" w:type="pct"/>
            <w:shd w:val="clear" w:color="auto" w:fill="auto"/>
          </w:tcPr>
          <w:p w14:paraId="3AFEBB2B" w14:textId="600C4B11"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64,810</w:t>
            </w:r>
          </w:p>
          <w:p w14:paraId="595F452C" w14:textId="30DFA01B" w:rsidR="00840260" w:rsidRPr="00CE5D2C" w:rsidRDefault="00D12AA9" w:rsidP="00D12AA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(34,818 – 94,805</w:t>
            </w:r>
            <w:r w:rsidR="00840260" w:rsidRPr="00CE5D2C">
              <w:rPr>
                <w:i/>
              </w:rPr>
              <w:t>)</w:t>
            </w:r>
          </w:p>
        </w:tc>
        <w:tc>
          <w:tcPr>
            <w:tcW w:w="645" w:type="pct"/>
            <w:gridSpan w:val="3"/>
            <w:shd w:val="clear" w:color="auto" w:fill="auto"/>
          </w:tcPr>
          <w:p w14:paraId="36EDA00C" w14:textId="4AF2849F" w:rsidR="00840260" w:rsidRPr="00CE5D2C" w:rsidRDefault="00A51D37"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656" w:type="pct"/>
            <w:shd w:val="clear" w:color="auto" w:fill="auto"/>
          </w:tcPr>
          <w:p w14:paraId="5521B7E3" w14:textId="56216823"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241</w:t>
            </w:r>
          </w:p>
          <w:p w14:paraId="09985CE7" w14:textId="50AB70D6"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(129 – 352</w:t>
            </w:r>
            <w:r w:rsidR="00840260" w:rsidRPr="00CE5D2C">
              <w:rPr>
                <w:i/>
              </w:rPr>
              <w:t>)</w:t>
            </w:r>
          </w:p>
        </w:tc>
        <w:tc>
          <w:tcPr>
            <w:tcW w:w="765" w:type="pct"/>
            <w:gridSpan w:val="2"/>
            <w:shd w:val="clear" w:color="auto" w:fill="auto"/>
          </w:tcPr>
          <w:p w14:paraId="3530D0CD" w14:textId="64785321" w:rsidR="00840260" w:rsidRPr="00CE5D2C" w:rsidRDefault="00A51D37" w:rsidP="005D74F9">
            <w:pPr>
              <w:jc w:val="center"/>
              <w:cnfStyle w:val="000000100000" w:firstRow="0" w:lastRow="0" w:firstColumn="0" w:lastColumn="0" w:oddVBand="0" w:evenVBand="0" w:oddHBand="1" w:evenHBand="0" w:firstRowFirstColumn="0" w:firstRowLastColumn="0" w:lastRowFirstColumn="0" w:lastRowLastColumn="0"/>
            </w:pPr>
            <w:r>
              <w:t>0</w:t>
            </w:r>
          </w:p>
        </w:tc>
      </w:tr>
      <w:tr w:rsidR="00840260" w:rsidRPr="00977B47" w14:paraId="1464B3BD" w14:textId="77777777" w:rsidTr="00B32A3C">
        <w:trPr>
          <w:gridAfter w:val="3"/>
          <w:wAfter w:w="117" w:type="pct"/>
          <w:trHeight w:val="1125"/>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208BFB17" w14:textId="6F9F6F00" w:rsidR="00840260" w:rsidRPr="00CE5D2C" w:rsidRDefault="00840260" w:rsidP="00840260">
            <w:pPr>
              <w:spacing w:line="259" w:lineRule="auto"/>
              <w:rPr>
                <w:b w:val="0"/>
              </w:rPr>
            </w:pPr>
            <w:r w:rsidRPr="00CE5D2C">
              <w:rPr>
                <w:b w:val="0"/>
              </w:rPr>
              <w:t xml:space="preserve">Center Lake </w:t>
            </w:r>
          </w:p>
        </w:tc>
        <w:tc>
          <w:tcPr>
            <w:tcW w:w="569" w:type="pct"/>
            <w:shd w:val="clear" w:color="auto" w:fill="auto"/>
          </w:tcPr>
          <w:p w14:paraId="352C75CD" w14:textId="75A522A1"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372</w:t>
            </w:r>
          </w:p>
          <w:p w14:paraId="05B00827" w14:textId="1BD37785" w:rsidR="00840260" w:rsidRPr="00CE5D2C" w:rsidRDefault="008F7EFA" w:rsidP="008F7EFA">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(1,452</w:t>
            </w:r>
            <w:r w:rsidR="00840260" w:rsidRPr="00CE5D2C">
              <w:rPr>
                <w:i/>
              </w:rPr>
              <w:t xml:space="preserve"> – </w:t>
            </w:r>
            <w:r>
              <w:rPr>
                <w:i/>
              </w:rPr>
              <w:t>2,532</w:t>
            </w:r>
            <w:r w:rsidR="00840260" w:rsidRPr="00CE5D2C">
              <w:rPr>
                <w:i/>
              </w:rPr>
              <w:t>)</w:t>
            </w:r>
          </w:p>
        </w:tc>
        <w:tc>
          <w:tcPr>
            <w:tcW w:w="569" w:type="pct"/>
            <w:shd w:val="clear" w:color="auto" w:fill="auto"/>
          </w:tcPr>
          <w:p w14:paraId="4D356901" w14:textId="48FA95FF" w:rsidR="00840260" w:rsidRPr="00CE5D2C" w:rsidRDefault="00840260"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3,</w:t>
            </w:r>
            <w:r w:rsidR="008F7EFA">
              <w:t>840</w:t>
            </w:r>
          </w:p>
          <w:p w14:paraId="150A24FB" w14:textId="016793B3" w:rsidR="00840260" w:rsidRPr="00CE5D2C" w:rsidRDefault="008F7EFA"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 – 13,796</w:t>
            </w:r>
            <w:r w:rsidR="00840260" w:rsidRPr="00CE5D2C">
              <w:rPr>
                <w:i/>
              </w:rPr>
              <w:t>)</w:t>
            </w:r>
          </w:p>
        </w:tc>
        <w:tc>
          <w:tcPr>
            <w:tcW w:w="645" w:type="pct"/>
            <w:shd w:val="clear" w:color="auto" w:fill="auto"/>
          </w:tcPr>
          <w:p w14:paraId="41396DF3" w14:textId="109D5F4C"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8,194</w:t>
            </w:r>
          </w:p>
          <w:p w14:paraId="533BE907" w14:textId="471C234B"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(2,099 – 14,283</w:t>
            </w:r>
            <w:r w:rsidR="00840260" w:rsidRPr="00CE5D2C">
              <w:rPr>
                <w:i/>
              </w:rPr>
              <w:t>)</w:t>
            </w:r>
          </w:p>
        </w:tc>
        <w:tc>
          <w:tcPr>
            <w:tcW w:w="645" w:type="pct"/>
            <w:gridSpan w:val="3"/>
            <w:shd w:val="clear" w:color="auto" w:fill="auto"/>
          </w:tcPr>
          <w:p w14:paraId="3C67A502" w14:textId="60B9B62F"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19,280</w:t>
            </w:r>
          </w:p>
          <w:p w14:paraId="6F32140B" w14:textId="46FA68CD" w:rsidR="00840260" w:rsidRPr="00CE5D2C" w:rsidRDefault="00D12AA9"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(0</w:t>
            </w:r>
            <w:r w:rsidR="00840260" w:rsidRPr="00CE5D2C">
              <w:rPr>
                <w:i/>
              </w:rPr>
              <w:t xml:space="preserve"> –</w:t>
            </w:r>
            <w:r>
              <w:rPr>
                <w:i/>
              </w:rPr>
              <w:t xml:space="preserve"> 69,268</w:t>
            </w:r>
            <w:r w:rsidR="00840260" w:rsidRPr="00CE5D2C">
              <w:rPr>
                <w:i/>
              </w:rPr>
              <w:t>)</w:t>
            </w:r>
          </w:p>
        </w:tc>
        <w:tc>
          <w:tcPr>
            <w:tcW w:w="656" w:type="pct"/>
            <w:shd w:val="clear" w:color="auto" w:fill="auto"/>
          </w:tcPr>
          <w:p w14:paraId="6F37CD6C" w14:textId="029163B7"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4AD0A9EF" w14:textId="45A7DD1D" w:rsidR="00840260" w:rsidRPr="00CE5D2C" w:rsidRDefault="0095368D" w:rsidP="005D74F9">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Pr>
                <w:i/>
              </w:rPr>
              <w:t>(10 – 65</w:t>
            </w:r>
            <w:r w:rsidR="00840260" w:rsidRPr="00CE5D2C">
              <w:rPr>
                <w:i/>
              </w:rPr>
              <w:t>)</w:t>
            </w:r>
          </w:p>
        </w:tc>
        <w:tc>
          <w:tcPr>
            <w:tcW w:w="765" w:type="pct"/>
            <w:gridSpan w:val="2"/>
            <w:shd w:val="clear" w:color="auto" w:fill="auto"/>
          </w:tcPr>
          <w:p w14:paraId="42141FD9" w14:textId="2031483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88</w:t>
            </w:r>
          </w:p>
          <w:p w14:paraId="1916A27F" w14:textId="4C627229"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315</w:t>
            </w:r>
            <w:r w:rsidR="00840260" w:rsidRPr="00CE5D2C">
              <w:rPr>
                <w:i/>
              </w:rPr>
              <w:t>)</w:t>
            </w:r>
          </w:p>
        </w:tc>
      </w:tr>
      <w:tr w:rsidR="00840260" w:rsidRPr="00977B47" w14:paraId="5439EA2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404"/>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765005B7" w14:textId="3AA9B8BD" w:rsidR="00840260" w:rsidRPr="00CE5D2C" w:rsidRDefault="00840260" w:rsidP="005D74F9">
            <w:pPr>
              <w:spacing w:line="259" w:lineRule="auto"/>
              <w:rPr>
                <w:b w:val="0"/>
              </w:rPr>
            </w:pPr>
            <w:r w:rsidRPr="00CE5D2C">
              <w:rPr>
                <w:b w:val="0"/>
              </w:rPr>
              <w:t xml:space="preserve">Five Island Lake </w:t>
            </w:r>
          </w:p>
          <w:p w14:paraId="76F83630" w14:textId="77777777" w:rsidR="00840260" w:rsidRPr="00CE5D2C" w:rsidRDefault="00840260" w:rsidP="005D74F9">
            <w:pPr>
              <w:spacing w:line="259" w:lineRule="auto"/>
            </w:pPr>
          </w:p>
        </w:tc>
        <w:tc>
          <w:tcPr>
            <w:tcW w:w="569" w:type="pct"/>
            <w:shd w:val="clear" w:color="auto" w:fill="auto"/>
          </w:tcPr>
          <w:p w14:paraId="2B43C141" w14:textId="7B3A7122"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19,739</w:t>
            </w:r>
          </w:p>
          <w:p w14:paraId="6159B127" w14:textId="797297E0"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w:t>
            </w:r>
            <w:r w:rsidR="008F7EFA">
              <w:rPr>
                <w:i/>
              </w:rPr>
              <w:t>6,794</w:t>
            </w:r>
            <w:r w:rsidRPr="00CE5D2C">
              <w:rPr>
                <w:i/>
              </w:rPr>
              <w:t xml:space="preserve"> – </w:t>
            </w:r>
            <w:r w:rsidR="008F7EFA">
              <w:rPr>
                <w:i/>
              </w:rPr>
              <w:t>32,683</w:t>
            </w:r>
            <w:r w:rsidRPr="00CE5D2C">
              <w:rPr>
                <w:i/>
              </w:rPr>
              <w:t>)</w:t>
            </w:r>
          </w:p>
        </w:tc>
        <w:tc>
          <w:tcPr>
            <w:tcW w:w="569" w:type="pct"/>
            <w:shd w:val="clear" w:color="auto" w:fill="auto"/>
          </w:tcPr>
          <w:p w14:paraId="48EE1D81" w14:textId="325D36C5" w:rsidR="00840260" w:rsidRPr="00CE5D2C" w:rsidRDefault="008F7EFA"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1,303</w:t>
            </w:r>
          </w:p>
          <w:p w14:paraId="71EEACC3" w14:textId="50362824" w:rsidR="00840260" w:rsidRPr="00CE5D2C" w:rsidRDefault="00840260" w:rsidP="008F7EFA">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8F7EFA">
              <w:rPr>
                <w:i/>
              </w:rPr>
              <w:t>8,965</w:t>
            </w:r>
            <w:r w:rsidRPr="00CE5D2C">
              <w:rPr>
                <w:i/>
              </w:rPr>
              <w:t>)</w:t>
            </w:r>
          </w:p>
        </w:tc>
        <w:tc>
          <w:tcPr>
            <w:tcW w:w="645" w:type="pct"/>
            <w:shd w:val="clear" w:color="auto" w:fill="auto"/>
          </w:tcPr>
          <w:p w14:paraId="6C6698F1" w14:textId="1A78991E"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145,282</w:t>
            </w:r>
          </w:p>
          <w:p w14:paraId="3706492A" w14:textId="7E89C804"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(50,005 – 240,551</w:t>
            </w:r>
            <w:r w:rsidR="00840260" w:rsidRPr="00CE5D2C">
              <w:rPr>
                <w:i/>
              </w:rPr>
              <w:t>)</w:t>
            </w:r>
          </w:p>
        </w:tc>
        <w:tc>
          <w:tcPr>
            <w:tcW w:w="645" w:type="pct"/>
            <w:gridSpan w:val="3"/>
            <w:shd w:val="clear" w:color="auto" w:fill="auto"/>
          </w:tcPr>
          <w:p w14:paraId="0731B497" w14:textId="7CCD7537"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9,697</w:t>
            </w:r>
          </w:p>
          <w:p w14:paraId="18E9C0A7" w14:textId="2950FD19" w:rsidR="00840260" w:rsidRPr="00CE5D2C" w:rsidRDefault="00D12AA9"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(0 – 66,718</w:t>
            </w:r>
            <w:r w:rsidR="00840260" w:rsidRPr="00CE5D2C">
              <w:rPr>
                <w:i/>
              </w:rPr>
              <w:t>)</w:t>
            </w:r>
          </w:p>
        </w:tc>
        <w:tc>
          <w:tcPr>
            <w:tcW w:w="656" w:type="pct"/>
            <w:shd w:val="clear" w:color="auto" w:fill="auto"/>
          </w:tcPr>
          <w:p w14:paraId="5A907832" w14:textId="751CBA35"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pPr>
            <w:r>
              <w:t>149</w:t>
            </w:r>
          </w:p>
          <w:p w14:paraId="735FF279" w14:textId="0491DB2D" w:rsidR="00840260" w:rsidRPr="00CE5D2C" w:rsidRDefault="0095368D" w:rsidP="005D74F9">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rPr>
                <w:i/>
              </w:rPr>
              <w:t>(51 – 247</w:t>
            </w:r>
            <w:r w:rsidR="00840260" w:rsidRPr="00CE5D2C">
              <w:rPr>
                <w:i/>
              </w:rPr>
              <w:t>)</w:t>
            </w:r>
          </w:p>
        </w:tc>
        <w:tc>
          <w:tcPr>
            <w:tcW w:w="765" w:type="pct"/>
            <w:gridSpan w:val="2"/>
            <w:shd w:val="clear" w:color="auto" w:fill="auto"/>
          </w:tcPr>
          <w:p w14:paraId="42E603C4" w14:textId="532F212F"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10</w:t>
            </w:r>
          </w:p>
          <w:p w14:paraId="0D2B6121" w14:textId="6C054B2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69</w:t>
            </w:r>
            <w:r w:rsidR="00840260" w:rsidRPr="00CE5D2C">
              <w:rPr>
                <w:i/>
              </w:rPr>
              <w:t>)</w:t>
            </w:r>
          </w:p>
        </w:tc>
      </w:tr>
      <w:tr w:rsidR="00840260" w:rsidRPr="00977B47" w14:paraId="0FFE9BA8" w14:textId="77777777" w:rsidTr="00B32A3C">
        <w:trPr>
          <w:gridAfter w:val="3"/>
          <w:wAfter w:w="117" w:type="pct"/>
          <w:trHeight w:val="1107"/>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4CD9D395" w14:textId="77777777" w:rsidR="00840260" w:rsidRPr="00CE5D2C" w:rsidRDefault="00840260" w:rsidP="005D74F9">
            <w:pPr>
              <w:rPr>
                <w:b w:val="0"/>
              </w:rPr>
            </w:pPr>
            <w:r w:rsidRPr="00CE5D2C">
              <w:rPr>
                <w:b w:val="0"/>
              </w:rPr>
              <w:t>North Twin Lake</w:t>
            </w:r>
          </w:p>
        </w:tc>
        <w:tc>
          <w:tcPr>
            <w:tcW w:w="569" w:type="pct"/>
            <w:shd w:val="clear" w:color="auto" w:fill="auto"/>
          </w:tcPr>
          <w:p w14:paraId="5B96D20B" w14:textId="2ADAA905"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2,487</w:t>
            </w:r>
          </w:p>
          <w:p w14:paraId="4404E4CF" w14:textId="48F708E9" w:rsidR="00840260" w:rsidRPr="00CE5D2C" w:rsidRDefault="00840260" w:rsidP="008F7EFA">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8F7EFA">
              <w:rPr>
                <w:i/>
              </w:rPr>
              <w:t xml:space="preserve">1,511 </w:t>
            </w:r>
            <w:r w:rsidRPr="00CE5D2C">
              <w:rPr>
                <w:i/>
              </w:rPr>
              <w:t xml:space="preserve">– </w:t>
            </w:r>
            <w:r w:rsidR="008F7EFA">
              <w:rPr>
                <w:i/>
              </w:rPr>
              <w:t>3,464</w:t>
            </w:r>
            <w:r w:rsidRPr="00CE5D2C">
              <w:rPr>
                <w:i/>
              </w:rPr>
              <w:t>)</w:t>
            </w:r>
          </w:p>
        </w:tc>
        <w:tc>
          <w:tcPr>
            <w:tcW w:w="569" w:type="pct"/>
            <w:shd w:val="clear" w:color="auto" w:fill="auto"/>
          </w:tcPr>
          <w:p w14:paraId="0ACAB9DC" w14:textId="42A2B7FC"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pPr>
            <w:r>
              <w:t>20,424</w:t>
            </w:r>
          </w:p>
          <w:p w14:paraId="1E48EC8A" w14:textId="1A7FB03B" w:rsidR="00840260" w:rsidRPr="00CE5D2C" w:rsidRDefault="008F7EFA" w:rsidP="005D74F9">
            <w:pPr>
              <w:jc w:val="center"/>
              <w:cnfStyle w:val="000000000000" w:firstRow="0" w:lastRow="0" w:firstColumn="0" w:lastColumn="0" w:oddVBand="0" w:evenVBand="0" w:oddHBand="0" w:evenHBand="0" w:firstRowFirstColumn="0" w:firstRowLastColumn="0" w:lastRowFirstColumn="0" w:lastRowLastColumn="0"/>
              <w:rPr>
                <w:i/>
              </w:rPr>
            </w:pPr>
            <w:r>
              <w:rPr>
                <w:i/>
              </w:rPr>
              <w:t>(14,644 – 26,203</w:t>
            </w:r>
            <w:r w:rsidR="00840260" w:rsidRPr="00CE5D2C">
              <w:rPr>
                <w:i/>
              </w:rPr>
              <w:t>)</w:t>
            </w:r>
          </w:p>
        </w:tc>
        <w:tc>
          <w:tcPr>
            <w:tcW w:w="645" w:type="pct"/>
            <w:shd w:val="clear" w:color="auto" w:fill="auto"/>
          </w:tcPr>
          <w:p w14:paraId="6EA725C6" w14:textId="109109D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19,712</w:t>
            </w:r>
          </w:p>
          <w:p w14:paraId="1D610D40" w14:textId="7F205A1C"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(11,976</w:t>
            </w:r>
            <w:r w:rsidR="00840260" w:rsidRPr="00CE5D2C">
              <w:rPr>
                <w:i/>
              </w:rPr>
              <w:t xml:space="preserve"> – </w:t>
            </w:r>
            <w:r>
              <w:rPr>
                <w:i/>
              </w:rPr>
              <w:t>27,456</w:t>
            </w:r>
            <w:r w:rsidR="00840260" w:rsidRPr="00CE5D2C">
              <w:rPr>
                <w:i/>
              </w:rPr>
              <w:t>)</w:t>
            </w:r>
          </w:p>
        </w:tc>
        <w:tc>
          <w:tcPr>
            <w:tcW w:w="645" w:type="pct"/>
            <w:gridSpan w:val="3"/>
            <w:shd w:val="clear" w:color="auto" w:fill="auto"/>
          </w:tcPr>
          <w:p w14:paraId="2F460E84" w14:textId="647D7BB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185,645</w:t>
            </w:r>
          </w:p>
          <w:p w14:paraId="2DA7B59F" w14:textId="4FE6DBD6"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(133,107 – 238,173</w:t>
            </w:r>
            <w:r w:rsidR="00840260" w:rsidRPr="00CE5D2C">
              <w:rPr>
                <w:i/>
              </w:rPr>
              <w:t>)</w:t>
            </w:r>
          </w:p>
        </w:tc>
        <w:tc>
          <w:tcPr>
            <w:tcW w:w="656" w:type="pct"/>
            <w:shd w:val="clear" w:color="auto" w:fill="auto"/>
          </w:tcPr>
          <w:p w14:paraId="15EF5C2C" w14:textId="50337DB6"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44</w:t>
            </w:r>
          </w:p>
          <w:p w14:paraId="1AAFBB6F" w14:textId="3BE3950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(26 – 61</w:t>
            </w:r>
            <w:r w:rsidR="00840260" w:rsidRPr="00CE5D2C">
              <w:rPr>
                <w:i/>
              </w:rPr>
              <w:t>)</w:t>
            </w:r>
          </w:p>
        </w:tc>
        <w:tc>
          <w:tcPr>
            <w:tcW w:w="765" w:type="pct"/>
            <w:gridSpan w:val="2"/>
            <w:shd w:val="clear" w:color="auto" w:fill="auto"/>
          </w:tcPr>
          <w:p w14:paraId="62B654AF" w14:textId="5241078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410</w:t>
            </w:r>
          </w:p>
          <w:p w14:paraId="07DBA2BB" w14:textId="1414AC81"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(294 – 526</w:t>
            </w:r>
            <w:r w:rsidR="00840260" w:rsidRPr="00CE5D2C">
              <w:rPr>
                <w:i/>
              </w:rPr>
              <w:t>)</w:t>
            </w:r>
          </w:p>
        </w:tc>
      </w:tr>
      <w:tr w:rsidR="00840260" w:rsidRPr="00977B47" w14:paraId="56BEA54E"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1089"/>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1C9EF7AF" w14:textId="77777777" w:rsidR="00840260" w:rsidRPr="00CE5D2C" w:rsidRDefault="00840260" w:rsidP="005D74F9">
            <w:pPr>
              <w:rPr>
                <w:b w:val="0"/>
              </w:rPr>
            </w:pPr>
            <w:r w:rsidRPr="00CE5D2C">
              <w:rPr>
                <w:b w:val="0"/>
              </w:rPr>
              <w:t xml:space="preserve">Silver Lake </w:t>
            </w:r>
          </w:p>
          <w:p w14:paraId="42234F4A" w14:textId="77777777" w:rsidR="00840260" w:rsidRPr="00CE5D2C" w:rsidRDefault="00840260" w:rsidP="00840260"/>
        </w:tc>
        <w:tc>
          <w:tcPr>
            <w:tcW w:w="569" w:type="pct"/>
            <w:shd w:val="clear" w:color="auto" w:fill="auto"/>
          </w:tcPr>
          <w:p w14:paraId="5FA59AF4" w14:textId="43CC4D34"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pPr>
            <w:r>
              <w:t>9,175</w:t>
            </w:r>
          </w:p>
          <w:p w14:paraId="6F367102" w14:textId="1727091D" w:rsidR="00840260" w:rsidRPr="00CE5D2C" w:rsidRDefault="008F7EFA" w:rsidP="005D74F9">
            <w:pPr>
              <w:jc w:val="center"/>
              <w:cnfStyle w:val="000000100000" w:firstRow="0" w:lastRow="0" w:firstColumn="0" w:lastColumn="0" w:oddVBand="0" w:evenVBand="0" w:oddHBand="1" w:evenHBand="0" w:firstRowFirstColumn="0" w:firstRowLastColumn="0" w:lastRowFirstColumn="0" w:lastRowLastColumn="0"/>
              <w:rPr>
                <w:i/>
              </w:rPr>
            </w:pPr>
            <w:r>
              <w:rPr>
                <w:i/>
              </w:rPr>
              <w:t>(4,521 – 13,828</w:t>
            </w:r>
            <w:r w:rsidR="00840260" w:rsidRPr="00CE5D2C">
              <w:rPr>
                <w:i/>
              </w:rPr>
              <w:t>)</w:t>
            </w:r>
          </w:p>
        </w:tc>
        <w:tc>
          <w:tcPr>
            <w:tcW w:w="569" w:type="pct"/>
            <w:shd w:val="clear" w:color="auto" w:fill="auto"/>
          </w:tcPr>
          <w:p w14:paraId="169A48EC" w14:textId="30A04B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3,767</w:t>
            </w:r>
          </w:p>
          <w:p w14:paraId="37EC4E7E" w14:textId="5C987815" w:rsidR="00840260" w:rsidRPr="00CE5D2C" w:rsidRDefault="00840260" w:rsidP="00D12AA9">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D12AA9">
              <w:rPr>
                <w:i/>
              </w:rPr>
              <w:t>25,917</w:t>
            </w:r>
            <w:r w:rsidRPr="00CE5D2C">
              <w:rPr>
                <w:i/>
              </w:rPr>
              <w:t>)</w:t>
            </w:r>
          </w:p>
        </w:tc>
        <w:tc>
          <w:tcPr>
            <w:tcW w:w="645" w:type="pct"/>
            <w:shd w:val="clear" w:color="auto" w:fill="auto"/>
          </w:tcPr>
          <w:p w14:paraId="7F8BF98F" w14:textId="3D7F71FA"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95,082</w:t>
            </w:r>
          </w:p>
          <w:p w14:paraId="37F1CF39" w14:textId="2FDC19E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(46,852 – 143,302</w:t>
            </w:r>
            <w:r w:rsidR="00840260" w:rsidRPr="00CE5D2C">
              <w:rPr>
                <w:i/>
              </w:rPr>
              <w:t>)</w:t>
            </w:r>
          </w:p>
        </w:tc>
        <w:tc>
          <w:tcPr>
            <w:tcW w:w="645" w:type="pct"/>
            <w:gridSpan w:val="3"/>
            <w:shd w:val="clear" w:color="auto" w:fill="auto"/>
          </w:tcPr>
          <w:p w14:paraId="52A78351" w14:textId="29AF9271"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31,458</w:t>
            </w:r>
          </w:p>
          <w:p w14:paraId="7F658A72" w14:textId="3F29D48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216,435</w:t>
            </w:r>
            <w:r w:rsidR="00840260" w:rsidRPr="00CE5D2C">
              <w:rPr>
                <w:i/>
              </w:rPr>
              <w:t>)</w:t>
            </w:r>
          </w:p>
        </w:tc>
        <w:tc>
          <w:tcPr>
            <w:tcW w:w="656" w:type="pct"/>
            <w:shd w:val="clear" w:color="auto" w:fill="auto"/>
          </w:tcPr>
          <w:p w14:paraId="757D3750" w14:textId="62D161A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91</w:t>
            </w:r>
          </w:p>
          <w:p w14:paraId="5FBFFAA9" w14:textId="1A464CCA"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(45 – 138</w:t>
            </w:r>
            <w:r w:rsidR="00840260" w:rsidRPr="00CE5D2C">
              <w:rPr>
                <w:i/>
              </w:rPr>
              <w:t>)</w:t>
            </w:r>
          </w:p>
        </w:tc>
        <w:tc>
          <w:tcPr>
            <w:tcW w:w="765" w:type="pct"/>
            <w:gridSpan w:val="2"/>
            <w:shd w:val="clear" w:color="auto" w:fill="auto"/>
          </w:tcPr>
          <w:p w14:paraId="6300164F" w14:textId="4FAC27F4"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30</w:t>
            </w:r>
          </w:p>
          <w:p w14:paraId="1564CAA4" w14:textId="14A938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208</w:t>
            </w:r>
            <w:r w:rsidR="00840260" w:rsidRPr="00CE5D2C">
              <w:rPr>
                <w:i/>
              </w:rPr>
              <w:t>)</w:t>
            </w:r>
          </w:p>
        </w:tc>
      </w:tr>
      <w:tr w:rsidR="00840260" w:rsidRPr="00977B47" w14:paraId="650AEB48" w14:textId="77777777" w:rsidTr="00B32A3C">
        <w:trPr>
          <w:gridAfter w:val="3"/>
          <w:wAfter w:w="117" w:type="pct"/>
          <w:trHeight w:val="1116"/>
        </w:trPr>
        <w:tc>
          <w:tcPr>
            <w:cnfStyle w:val="001000000000" w:firstRow="0" w:lastRow="0" w:firstColumn="1" w:lastColumn="0" w:oddVBand="0" w:evenVBand="0" w:oddHBand="0" w:evenHBand="0" w:firstRowFirstColumn="0" w:firstRowLastColumn="0" w:lastRowFirstColumn="0" w:lastRowLastColumn="0"/>
            <w:tcW w:w="1035" w:type="pct"/>
            <w:shd w:val="clear" w:color="auto" w:fill="auto"/>
          </w:tcPr>
          <w:p w14:paraId="6AD89639" w14:textId="77777777" w:rsidR="00840260" w:rsidRPr="00CE5D2C" w:rsidRDefault="00840260" w:rsidP="005D74F9">
            <w:pPr>
              <w:rPr>
                <w:b w:val="0"/>
              </w:rPr>
            </w:pPr>
            <w:r w:rsidRPr="00CE5D2C">
              <w:rPr>
                <w:b w:val="0"/>
              </w:rPr>
              <w:t>South Twin Lake</w:t>
            </w:r>
          </w:p>
        </w:tc>
        <w:tc>
          <w:tcPr>
            <w:tcW w:w="569" w:type="pct"/>
            <w:shd w:val="clear" w:color="auto" w:fill="auto"/>
          </w:tcPr>
          <w:p w14:paraId="1207F056" w14:textId="0161CEA3"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14,896</w:t>
            </w:r>
          </w:p>
          <w:p w14:paraId="559BCECF" w14:textId="5CA869D4"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6,443</w:t>
            </w:r>
            <w:r w:rsidRPr="00CE5D2C">
              <w:rPr>
                <w:i/>
              </w:rPr>
              <w:t xml:space="preserve"> – </w:t>
            </w:r>
            <w:r w:rsidR="00D12AA9">
              <w:rPr>
                <w:i/>
              </w:rPr>
              <w:t>23,349</w:t>
            </w:r>
            <w:r w:rsidRPr="00CE5D2C">
              <w:rPr>
                <w:i/>
              </w:rPr>
              <w:t>)</w:t>
            </w:r>
          </w:p>
        </w:tc>
        <w:tc>
          <w:tcPr>
            <w:tcW w:w="569" w:type="pct"/>
            <w:shd w:val="clear" w:color="auto" w:fill="auto"/>
          </w:tcPr>
          <w:p w14:paraId="5559C48C" w14:textId="2E50EA0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11,649</w:t>
            </w:r>
          </w:p>
          <w:p w14:paraId="6FD61788" w14:textId="74F882A0" w:rsidR="00840260" w:rsidRPr="00CE5D2C" w:rsidRDefault="00840260" w:rsidP="00D12AA9">
            <w:pPr>
              <w:jc w:val="center"/>
              <w:cnfStyle w:val="000000000000" w:firstRow="0" w:lastRow="0" w:firstColumn="0" w:lastColumn="0" w:oddVBand="0" w:evenVBand="0" w:oddHBand="0" w:evenHBand="0" w:firstRowFirstColumn="0" w:firstRowLastColumn="0" w:lastRowFirstColumn="0" w:lastRowLastColumn="0"/>
              <w:rPr>
                <w:i/>
              </w:rPr>
            </w:pPr>
            <w:r w:rsidRPr="00CE5D2C">
              <w:rPr>
                <w:i/>
              </w:rPr>
              <w:t>(</w:t>
            </w:r>
            <w:r w:rsidR="00D12AA9">
              <w:rPr>
                <w:i/>
              </w:rPr>
              <w:t>0</w:t>
            </w:r>
            <w:r w:rsidRPr="00CE5D2C">
              <w:rPr>
                <w:i/>
              </w:rPr>
              <w:t xml:space="preserve">– </w:t>
            </w:r>
            <w:r w:rsidR="00D12AA9">
              <w:rPr>
                <w:i/>
              </w:rPr>
              <w:t>31,784</w:t>
            </w:r>
            <w:r w:rsidRPr="00CE5D2C">
              <w:rPr>
                <w:i/>
              </w:rPr>
              <w:t>)</w:t>
            </w:r>
          </w:p>
        </w:tc>
        <w:tc>
          <w:tcPr>
            <w:tcW w:w="645" w:type="pct"/>
            <w:shd w:val="clear" w:color="auto" w:fill="auto"/>
          </w:tcPr>
          <w:p w14:paraId="0351B319" w14:textId="6A645565"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27,843</w:t>
            </w:r>
          </w:p>
          <w:p w14:paraId="70506EC4" w14:textId="11A2E27F"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(12,043 – 43,643</w:t>
            </w:r>
            <w:r w:rsidR="00840260" w:rsidRPr="00CE5D2C">
              <w:rPr>
                <w:i/>
              </w:rPr>
              <w:t>)</w:t>
            </w:r>
          </w:p>
        </w:tc>
        <w:tc>
          <w:tcPr>
            <w:tcW w:w="645" w:type="pct"/>
            <w:gridSpan w:val="3"/>
            <w:shd w:val="clear" w:color="auto" w:fill="auto"/>
          </w:tcPr>
          <w:p w14:paraId="58B6473F" w14:textId="3DF803C7"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pPr>
            <w:r>
              <w:t>55,338</w:t>
            </w:r>
          </w:p>
          <w:p w14:paraId="63D817F9" w14:textId="6FB33D99" w:rsidR="00840260" w:rsidRPr="00CE5D2C" w:rsidRDefault="00D12AA9"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150,989</w:t>
            </w:r>
            <w:r w:rsidR="00840260" w:rsidRPr="00CE5D2C">
              <w:rPr>
                <w:i/>
              </w:rPr>
              <w:t>)</w:t>
            </w:r>
          </w:p>
        </w:tc>
        <w:tc>
          <w:tcPr>
            <w:tcW w:w="656" w:type="pct"/>
            <w:shd w:val="clear" w:color="auto" w:fill="auto"/>
          </w:tcPr>
          <w:p w14:paraId="741C8E5C" w14:textId="58978C07"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46</w:t>
            </w:r>
          </w:p>
          <w:p w14:paraId="068E56A3" w14:textId="0819B4AC"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(20 – 73</w:t>
            </w:r>
            <w:r w:rsidR="00840260" w:rsidRPr="00CE5D2C">
              <w:rPr>
                <w:i/>
              </w:rPr>
              <w:t>)</w:t>
            </w:r>
          </w:p>
        </w:tc>
        <w:tc>
          <w:tcPr>
            <w:tcW w:w="765" w:type="pct"/>
            <w:gridSpan w:val="2"/>
            <w:shd w:val="clear" w:color="auto" w:fill="auto"/>
          </w:tcPr>
          <w:p w14:paraId="1D9E5E65" w14:textId="2DD8C45B"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pPr>
            <w:r>
              <w:t>92</w:t>
            </w:r>
          </w:p>
          <w:p w14:paraId="5F97FE7D" w14:textId="1B0513E0" w:rsidR="00840260" w:rsidRPr="00CE5D2C" w:rsidRDefault="0095368D" w:rsidP="005D74F9">
            <w:pPr>
              <w:jc w:val="center"/>
              <w:cnfStyle w:val="000000000000" w:firstRow="0" w:lastRow="0" w:firstColumn="0" w:lastColumn="0" w:oddVBand="0" w:evenVBand="0" w:oddHBand="0" w:evenHBand="0" w:firstRowFirstColumn="0" w:firstRowLastColumn="0" w:lastRowFirstColumn="0" w:lastRowLastColumn="0"/>
              <w:rPr>
                <w:i/>
              </w:rPr>
            </w:pPr>
            <w:r>
              <w:rPr>
                <w:i/>
              </w:rPr>
              <w:t>(0 – 252</w:t>
            </w:r>
            <w:r w:rsidR="00840260" w:rsidRPr="00CE5D2C">
              <w:rPr>
                <w:i/>
              </w:rPr>
              <w:t>)</w:t>
            </w:r>
          </w:p>
        </w:tc>
      </w:tr>
      <w:tr w:rsidR="00840260" w:rsidRPr="00977B47" w14:paraId="2AF7A257" w14:textId="77777777" w:rsidTr="00B32A3C">
        <w:trPr>
          <w:gridAfter w:val="3"/>
          <w:cnfStyle w:val="000000100000" w:firstRow="0" w:lastRow="0" w:firstColumn="0" w:lastColumn="0" w:oddVBand="0" w:evenVBand="0" w:oddHBand="1" w:evenHBand="0" w:firstRowFirstColumn="0" w:firstRowLastColumn="0" w:lastRowFirstColumn="0" w:lastRowLastColumn="0"/>
          <w:wAfter w:w="117" w:type="pct"/>
          <w:trHeight w:val="595"/>
        </w:trPr>
        <w:tc>
          <w:tcPr>
            <w:cnfStyle w:val="001000000000" w:firstRow="0" w:lastRow="0" w:firstColumn="1" w:lastColumn="0" w:oddVBand="0" w:evenVBand="0" w:oddHBand="0" w:evenHBand="0" w:firstRowFirstColumn="0" w:firstRowLastColumn="0" w:lastRowFirstColumn="0" w:lastRowLastColumn="0"/>
            <w:tcW w:w="1035" w:type="pct"/>
            <w:tcBorders>
              <w:bottom w:val="single" w:sz="4" w:space="0" w:color="auto"/>
            </w:tcBorders>
            <w:shd w:val="clear" w:color="auto" w:fill="auto"/>
          </w:tcPr>
          <w:p w14:paraId="6EF11C3E" w14:textId="77777777" w:rsidR="00840260" w:rsidRPr="00CE5D2C" w:rsidRDefault="00840260" w:rsidP="005D74F9">
            <w:pPr>
              <w:rPr>
                <w:b w:val="0"/>
              </w:rPr>
            </w:pPr>
            <w:r w:rsidRPr="00CE5D2C">
              <w:rPr>
                <w:b w:val="0"/>
              </w:rPr>
              <w:t>Storm Lake</w:t>
            </w:r>
          </w:p>
        </w:tc>
        <w:tc>
          <w:tcPr>
            <w:tcW w:w="569" w:type="pct"/>
            <w:tcBorders>
              <w:bottom w:val="single" w:sz="4" w:space="0" w:color="auto"/>
            </w:tcBorders>
            <w:shd w:val="clear" w:color="auto" w:fill="auto"/>
          </w:tcPr>
          <w:p w14:paraId="32D576BA" w14:textId="1DCBD873"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15,468</w:t>
            </w:r>
          </w:p>
          <w:p w14:paraId="42388F51" w14:textId="573A0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(7,873 – 23,063</w:t>
            </w:r>
            <w:r w:rsidR="00840260" w:rsidRPr="00CE5D2C">
              <w:rPr>
                <w:i/>
              </w:rPr>
              <w:t>)</w:t>
            </w:r>
          </w:p>
        </w:tc>
        <w:tc>
          <w:tcPr>
            <w:tcW w:w="569" w:type="pct"/>
            <w:tcBorders>
              <w:bottom w:val="single" w:sz="4" w:space="0" w:color="auto"/>
            </w:tcBorders>
            <w:shd w:val="clear" w:color="auto" w:fill="auto"/>
          </w:tcPr>
          <w:p w14:paraId="0EDEF6C9" w14:textId="19B7DF37"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158</w:t>
            </w:r>
          </w:p>
          <w:p w14:paraId="1AAE4720" w14:textId="2381D799"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1,087</w:t>
            </w:r>
            <w:r w:rsidR="00840260" w:rsidRPr="00CE5D2C">
              <w:rPr>
                <w:i/>
              </w:rPr>
              <w:t>)</w:t>
            </w:r>
          </w:p>
        </w:tc>
        <w:tc>
          <w:tcPr>
            <w:tcW w:w="645" w:type="pct"/>
            <w:tcBorders>
              <w:bottom w:val="single" w:sz="4" w:space="0" w:color="auto"/>
            </w:tcBorders>
            <w:shd w:val="clear" w:color="auto" w:fill="auto"/>
          </w:tcPr>
          <w:p w14:paraId="2AEB62C1" w14:textId="4C466A8F"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74,330</w:t>
            </w:r>
          </w:p>
          <w:p w14:paraId="23384E92" w14:textId="355394CD"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(37,833 – 110,827</w:t>
            </w:r>
            <w:r w:rsidR="00840260" w:rsidRPr="00CE5D2C">
              <w:rPr>
                <w:i/>
              </w:rPr>
              <w:t>)</w:t>
            </w:r>
          </w:p>
        </w:tc>
        <w:tc>
          <w:tcPr>
            <w:tcW w:w="645" w:type="pct"/>
            <w:gridSpan w:val="3"/>
            <w:tcBorders>
              <w:bottom w:val="single" w:sz="4" w:space="0" w:color="auto"/>
            </w:tcBorders>
            <w:shd w:val="clear" w:color="auto" w:fill="auto"/>
          </w:tcPr>
          <w:p w14:paraId="422B0351" w14:textId="0C9EF90C"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pPr>
            <w:r>
              <w:t>1,029</w:t>
            </w:r>
          </w:p>
          <w:p w14:paraId="072B10D2" w14:textId="2BC8CD5B" w:rsidR="00840260" w:rsidRPr="00CE5D2C" w:rsidRDefault="00D12AA9" w:rsidP="005D74F9">
            <w:pPr>
              <w:jc w:val="center"/>
              <w:cnfStyle w:val="000000100000" w:firstRow="0" w:lastRow="0" w:firstColumn="0" w:lastColumn="0" w:oddVBand="0" w:evenVBand="0" w:oddHBand="1" w:evenHBand="0" w:firstRowFirstColumn="0" w:firstRowLastColumn="0" w:lastRowFirstColumn="0" w:lastRowLastColumn="0"/>
              <w:rPr>
                <w:i/>
              </w:rPr>
            </w:pPr>
            <w:r>
              <w:rPr>
                <w:i/>
              </w:rPr>
              <w:t>(0 – 7,077</w:t>
            </w:r>
            <w:r w:rsidR="00840260" w:rsidRPr="00CE5D2C">
              <w:rPr>
                <w:i/>
              </w:rPr>
              <w:t>)</w:t>
            </w:r>
          </w:p>
        </w:tc>
        <w:tc>
          <w:tcPr>
            <w:tcW w:w="656" w:type="pct"/>
            <w:tcBorders>
              <w:bottom w:val="single" w:sz="4" w:space="0" w:color="auto"/>
            </w:tcBorders>
            <w:shd w:val="clear" w:color="auto" w:fill="auto"/>
          </w:tcPr>
          <w:p w14:paraId="1A310C54" w14:textId="76851112"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24</w:t>
            </w:r>
          </w:p>
          <w:p w14:paraId="66B2A34B" w14:textId="40D6A0E3"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rPr>
                <w:i/>
              </w:rPr>
            </w:pPr>
            <w:r>
              <w:rPr>
                <w:i/>
              </w:rPr>
              <w:t>(12 – 36</w:t>
            </w:r>
            <w:r w:rsidR="00840260" w:rsidRPr="00CE5D2C">
              <w:rPr>
                <w:i/>
              </w:rPr>
              <w:t>)</w:t>
            </w:r>
          </w:p>
        </w:tc>
        <w:tc>
          <w:tcPr>
            <w:tcW w:w="765" w:type="pct"/>
            <w:gridSpan w:val="2"/>
            <w:tcBorders>
              <w:bottom w:val="single" w:sz="4" w:space="0" w:color="auto"/>
            </w:tcBorders>
            <w:shd w:val="clear" w:color="auto" w:fill="auto"/>
          </w:tcPr>
          <w:p w14:paraId="6E2F5799" w14:textId="65A545B6" w:rsidR="00840260" w:rsidRPr="00CE5D2C" w:rsidRDefault="0095368D" w:rsidP="005D74F9">
            <w:pPr>
              <w:jc w:val="center"/>
              <w:cnfStyle w:val="000000100000" w:firstRow="0" w:lastRow="0" w:firstColumn="0" w:lastColumn="0" w:oddVBand="0" w:evenVBand="0" w:oddHBand="1" w:evenHBand="0" w:firstRowFirstColumn="0" w:firstRowLastColumn="0" w:lastRowFirstColumn="0" w:lastRowLastColumn="0"/>
            </w:pPr>
            <w:r>
              <w:t>&lt;1</w:t>
            </w:r>
          </w:p>
          <w:p w14:paraId="2940833E" w14:textId="4D3DE6A7" w:rsidR="00840260" w:rsidRPr="00CE5D2C" w:rsidRDefault="00840260" w:rsidP="0095368D">
            <w:pPr>
              <w:jc w:val="center"/>
              <w:cnfStyle w:val="000000100000" w:firstRow="0" w:lastRow="0" w:firstColumn="0" w:lastColumn="0" w:oddVBand="0" w:evenVBand="0" w:oddHBand="1" w:evenHBand="0" w:firstRowFirstColumn="0" w:firstRowLastColumn="0" w:lastRowFirstColumn="0" w:lastRowLastColumn="0"/>
              <w:rPr>
                <w:i/>
              </w:rPr>
            </w:pPr>
            <w:r w:rsidRPr="00CE5D2C">
              <w:rPr>
                <w:i/>
              </w:rPr>
              <w:t xml:space="preserve">(0 – </w:t>
            </w:r>
            <w:r w:rsidR="0095368D">
              <w:rPr>
                <w:i/>
              </w:rPr>
              <w:t>2</w:t>
            </w:r>
            <w:r w:rsidRPr="00CE5D2C">
              <w:rPr>
                <w:i/>
              </w:rPr>
              <w:t>)</w:t>
            </w:r>
          </w:p>
        </w:tc>
      </w:tr>
    </w:tbl>
    <w:p w14:paraId="0EEE733E" w14:textId="186935DE" w:rsidR="00840260" w:rsidRDefault="00840260" w:rsidP="0006281E"/>
    <w:p w14:paraId="4797A506" w14:textId="1AFE500C" w:rsidR="00B32A3C" w:rsidRDefault="00B32A3C" w:rsidP="00B32A3C">
      <w:r>
        <w:t>Ongoing analysis in 2020 and beyond will investigate whether or not the relationship between electrofishing CPUE and biomass density is linear, to what extent covariates influence electrofishing CPUE (e.g., water temperature, lake surface area), and how sampling strategy and sampling location affects variability in CPUE estimates.</w:t>
      </w:r>
    </w:p>
    <w:p w14:paraId="17444112" w14:textId="77777777" w:rsidR="000200E9" w:rsidRDefault="000200E9" w:rsidP="0006281E"/>
    <w:p w14:paraId="39D1ED48" w14:textId="77777777" w:rsidR="00840260" w:rsidRDefault="00840260" w:rsidP="00840260"/>
    <w:p w14:paraId="09893CDA" w14:textId="3ABDC2A9" w:rsidR="00ED67EA" w:rsidRDefault="00ED67EA" w:rsidP="0006281E"/>
    <w:p w14:paraId="19996FA7" w14:textId="358FEC5E" w:rsidR="00CE5D2C" w:rsidRDefault="0071370E" w:rsidP="00CE5D2C">
      <w:r>
        <w:rPr>
          <w:noProof/>
        </w:rPr>
        <w:lastRenderedPageBreak/>
        <w:drawing>
          <wp:inline distT="0" distB="0" distL="0" distR="0" wp14:anchorId="6D6BAD7C" wp14:editId="192C05B2">
            <wp:extent cx="6357936" cy="42386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4.png"/>
                    <pic:cNvPicPr/>
                  </pic:nvPicPr>
                  <pic:blipFill>
                    <a:blip r:embed="rId12">
                      <a:extLst>
                        <a:ext uri="{28A0092B-C50C-407E-A947-70E740481C1C}">
                          <a14:useLocalDpi xmlns:a14="http://schemas.microsoft.com/office/drawing/2010/main" val="0"/>
                        </a:ext>
                      </a:extLst>
                    </a:blip>
                    <a:stretch>
                      <a:fillRect/>
                    </a:stretch>
                  </pic:blipFill>
                  <pic:spPr>
                    <a:xfrm>
                      <a:off x="0" y="0"/>
                      <a:ext cx="6404653" cy="4269770"/>
                    </a:xfrm>
                    <a:prstGeom prst="rect">
                      <a:avLst/>
                    </a:prstGeom>
                  </pic:spPr>
                </pic:pic>
              </a:graphicData>
            </a:graphic>
          </wp:inline>
        </w:drawing>
      </w:r>
    </w:p>
    <w:p w14:paraId="2E5D18E9" w14:textId="6C4E947A" w:rsidR="00CE5D2C" w:rsidRDefault="00CE5D2C" w:rsidP="00CE5D2C">
      <w:r>
        <w:rPr>
          <w:b/>
        </w:rPr>
        <w:t>Figure 4</w:t>
      </w:r>
      <w:r>
        <w:t xml:space="preserve">. </w:t>
      </w:r>
      <w:r w:rsidR="00CC004E">
        <w:t>Mean c</w:t>
      </w:r>
      <w:r>
        <w:t xml:space="preserve">atch-per-unit-effort (# fish/hour) </w:t>
      </w:r>
      <w:r w:rsidR="00651CA9">
        <w:t xml:space="preserve">in each month </w:t>
      </w:r>
      <w:r>
        <w:t>for bigmouth buffalo (top panel</w:t>
      </w:r>
      <w:r w:rsidR="00651CA9">
        <w:t>s</w:t>
      </w:r>
      <w:r>
        <w:t>) and common carp (bottom panel</w:t>
      </w:r>
      <w:r w:rsidR="00651CA9">
        <w:t>s</w:t>
      </w:r>
      <w:r>
        <w:t>) from all electrofishing transect</w:t>
      </w:r>
      <w:r w:rsidR="00651CA9">
        <w:t xml:space="preserve">s at seven lakes sampled in </w:t>
      </w:r>
      <w:commentRangeStart w:id="6"/>
      <w:r w:rsidR="00651CA9">
        <w:t>2019</w:t>
      </w:r>
      <w:commentRangeEnd w:id="6"/>
      <w:r w:rsidR="00502BD5">
        <w:rPr>
          <w:rStyle w:val="CommentReference"/>
        </w:rPr>
        <w:commentReference w:id="6"/>
      </w:r>
      <w:r>
        <w:t xml:space="preserve">. </w:t>
      </w:r>
    </w:p>
    <w:p w14:paraId="0731D12E" w14:textId="1F87A5B4" w:rsidR="00CE5D2C" w:rsidRDefault="00CE5D2C" w:rsidP="0006281E"/>
    <w:p w14:paraId="78A26B10" w14:textId="4940FAC3" w:rsidR="00B32A3C" w:rsidRDefault="00CE5D2C" w:rsidP="0028181E">
      <w:r>
        <w:t xml:space="preserve">In 2017, age structures were collected from Blue, Center, </w:t>
      </w:r>
      <w:ins w:id="7" w:author="Weber, Michael J [NREM]" w:date="2020-02-14T10:28:00Z">
        <w:r w:rsidR="00D93F80">
          <w:t xml:space="preserve">and </w:t>
        </w:r>
      </w:ins>
      <w:r>
        <w:t xml:space="preserve">North and South Twin Lakes. </w:t>
      </w:r>
      <w:r w:rsidR="00B32A3C">
        <w:t>In 2018, dorsal spines were collected in all lakes for both species, and otoliths were collected in Five Island, Silver, and Storm Lakes. F</w:t>
      </w:r>
      <w:r>
        <w:t xml:space="preserve">ish ages </w:t>
      </w:r>
      <w:r w:rsidR="00B32A3C">
        <w:t xml:space="preserve">in both years </w:t>
      </w:r>
      <w:r>
        <w:t xml:space="preserve">were estimated in the lab after structures were sectioned and mounted on microscope slides. </w:t>
      </w:r>
      <w:r w:rsidR="00B32A3C">
        <w:t>Dorsal spines were collected from up to 150 fish of both species in each lake during 2019. Laboratory processing and analysis of 2019 age structures are ongoing in 2020.</w:t>
      </w:r>
    </w:p>
    <w:p w14:paraId="536EE613" w14:textId="77777777" w:rsidR="00B32A3C" w:rsidRDefault="00B32A3C" w:rsidP="0028181E"/>
    <w:p w14:paraId="2F8D2DF2" w14:textId="2000DC1E" w:rsidR="0028181E" w:rsidRDefault="00CE5D2C" w:rsidP="0028181E">
      <w:r>
        <w:t xml:space="preserve">Age estimates from dorsal spines </w:t>
      </w:r>
      <w:r w:rsidR="005D74F9">
        <w:t xml:space="preserve">of both species </w:t>
      </w:r>
      <w:r>
        <w:t>were used to develop</w:t>
      </w:r>
      <w:r w:rsidR="000200E9">
        <w:t xml:space="preserve"> r</w:t>
      </w:r>
      <w:r>
        <w:t>elationships between fish age and length</w:t>
      </w:r>
      <w:r w:rsidR="000200E9">
        <w:t>. These relationships</w:t>
      </w:r>
      <w:r>
        <w:t xml:space="preserve"> are often nonlinear as the increments of fish growth per year decrease as fish get older. Raw data of fish size and an assignment of</w:t>
      </w:r>
      <w:r w:rsidR="000200E9">
        <w:t xml:space="preserve"> age is most commonly</w:t>
      </w:r>
      <w:r w:rsidR="005D74F9">
        <w:t xml:space="preserve"> applied to model fish growth using a modified von </w:t>
      </w:r>
      <w:proofErr w:type="spellStart"/>
      <w:r w:rsidR="005D74F9">
        <w:t>Bertalanffy</w:t>
      </w:r>
      <w:proofErr w:type="spellEnd"/>
      <w:r w:rsidR="005D74F9">
        <w:t xml:space="preserve"> growth model</w:t>
      </w:r>
      <w:r w:rsidR="00B32A3C">
        <w:t xml:space="preserve"> </w:t>
      </w:r>
      <w:r w:rsidR="0028181E">
        <w:t xml:space="preserve">(VBGM; </w:t>
      </w:r>
      <w:proofErr w:type="spellStart"/>
      <w:r w:rsidR="0028181E">
        <w:t>Beverton</w:t>
      </w:r>
      <w:proofErr w:type="spellEnd"/>
      <w:r w:rsidR="0028181E">
        <w:t xml:space="preserve"> and Holt 1957, </w:t>
      </w:r>
      <w:proofErr w:type="spellStart"/>
      <w:r w:rsidR="0028181E">
        <w:t>Cailliet</w:t>
      </w:r>
      <w:proofErr w:type="spellEnd"/>
      <w:r w:rsidR="0028181E">
        <w:t xml:space="preserve"> et al. 2006). This model is represented by the nonlinear equation</w:t>
      </w:r>
    </w:p>
    <w:p w14:paraId="5628733B" w14:textId="77777777" w:rsidR="0028181E" w:rsidRDefault="0028181E" w:rsidP="0028181E"/>
    <w:p w14:paraId="68D981DC" w14:textId="77777777" w:rsidR="0028181E" w:rsidRPr="0083177A" w:rsidRDefault="0028181E" w:rsidP="0028181E">
      <w:pPr>
        <w:jc w:val="center"/>
      </w:pPr>
      <m:oMathPara>
        <m:oMath>
          <m:r>
            <w:rPr>
              <w:rFonts w:ascii="Cambria Math" w:hAnsi="Cambria Math"/>
            </w:rPr>
            <m:t>E[L|t]=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 (1-</m:t>
          </m:r>
          <m:sSup>
            <m:sSupPr>
              <m:ctrlPr>
                <w:rPr>
                  <w:rFonts w:ascii="Cambria Math" w:hAnsi="Cambria Math"/>
                  <w:i/>
                </w:rPr>
              </m:ctrlPr>
            </m:sSupPr>
            <m:e>
              <m:r>
                <w:rPr>
                  <w:rFonts w:ascii="Cambria Math" w:hAnsi="Cambria Math"/>
                </w:rPr>
                <m:t>e</m:t>
              </m:r>
            </m:e>
            <m:sup>
              <m:r>
                <w:rPr>
                  <w:rFonts w:ascii="Cambria Math" w:hAnsi="Cambria Math"/>
                </w:rPr>
                <m:t>-K</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r>
            <w:rPr>
              <w:rFonts w:ascii="Cambria Math" w:hAnsi="Cambria Math"/>
            </w:rPr>
            <m:t>)</m:t>
          </m:r>
        </m:oMath>
      </m:oMathPara>
    </w:p>
    <w:p w14:paraId="7B57D68B" w14:textId="77777777" w:rsidR="0028181E" w:rsidRDefault="0028181E" w:rsidP="0028181E"/>
    <w:p w14:paraId="03695E46" w14:textId="4A0EBEE5" w:rsidR="00145865" w:rsidRDefault="0028181E" w:rsidP="0028181E">
      <w:r>
        <w:t xml:space="preserve">where </w:t>
      </w:r>
      <w:r w:rsidRPr="0083177A">
        <w:rPr>
          <w:i/>
        </w:rPr>
        <w:t>E[</w:t>
      </w:r>
      <w:proofErr w:type="spellStart"/>
      <w:r w:rsidRPr="0083177A">
        <w:rPr>
          <w:i/>
        </w:rPr>
        <w:t>L|t</w:t>
      </w:r>
      <w:proofErr w:type="spellEnd"/>
      <w:r w:rsidRPr="0083177A">
        <w:rPr>
          <w:i/>
        </w:rPr>
        <w:t>]</w:t>
      </w:r>
      <w:r>
        <w:t xml:space="preserve"> is the expected (or average) length at age t, </w:t>
      </w:r>
      <m:oMath>
        <m:sSub>
          <m:sSubPr>
            <m:ctrlPr>
              <w:rPr>
                <w:rFonts w:ascii="Cambria Math" w:hAnsi="Cambria Math"/>
                <w:i/>
              </w:rPr>
            </m:ctrlPr>
          </m:sSubPr>
          <m:e>
            <m:r>
              <w:rPr>
                <w:rFonts w:ascii="Cambria Math" w:hAnsi="Cambria Math"/>
              </w:rPr>
              <m:t>L</m:t>
            </m:r>
          </m:e>
          <m:sub>
            <m:r>
              <w:rPr>
                <w:rFonts w:ascii="Cambria Math" w:hAnsi="Cambria Math"/>
              </w:rPr>
              <m:t>∞</m:t>
            </m:r>
          </m:sub>
        </m:sSub>
      </m:oMath>
      <w:r>
        <w:t xml:space="preserve"> is the asymptotic average maximum length, </w:t>
      </w:r>
      <w:r>
        <w:rPr>
          <w:i/>
        </w:rPr>
        <w:t>K</w:t>
      </w:r>
      <w:r>
        <w:t xml:space="preserve"> is the growth rate coefficient (yr</w:t>
      </w:r>
      <w:r>
        <w:rPr>
          <w:vertAlign w:val="superscript"/>
        </w:rPr>
        <w:t xml:space="preserve">-1 </w:t>
      </w:r>
      <w:r>
        <w:t xml:space="preserve">), and </w:t>
      </w:r>
      <w:r>
        <w:rPr>
          <w:i/>
        </w:rPr>
        <w:t>t</w:t>
      </w:r>
      <w:r>
        <w:rPr>
          <w:i/>
          <w:vertAlign w:val="subscript"/>
        </w:rPr>
        <w:t xml:space="preserve">0 </w:t>
      </w:r>
      <w:r>
        <w:t>is a theoretical value to represent the time or age when average length was 0.</w:t>
      </w:r>
      <w:r w:rsidR="000430AF">
        <w:t xml:space="preserve"> Confidence intervals for fitted growth curve models were estimated from </w:t>
      </w:r>
      <w:proofErr w:type="spellStart"/>
      <w:r w:rsidR="000430AF">
        <w:t>boostrapping</w:t>
      </w:r>
      <w:proofErr w:type="spellEnd"/>
      <w:r w:rsidR="000430AF">
        <w:t xml:space="preserve"> the data.</w:t>
      </w:r>
      <w:r>
        <w:t xml:space="preserve"> Results from VGBM models indicate that both common carp and bigmouth </w:t>
      </w:r>
      <w:r>
        <w:lastRenderedPageBreak/>
        <w:t xml:space="preserve">buffalo have different growth rates and maximum lengths </w:t>
      </w:r>
      <w:r w:rsidR="0019189B">
        <w:t xml:space="preserve">among </w:t>
      </w:r>
      <w:r>
        <w:t>lake</w:t>
      </w:r>
      <w:r w:rsidR="0019189B">
        <w:t xml:space="preserve">s </w:t>
      </w:r>
      <w:r w:rsidR="000B0D9D">
        <w:t>(</w:t>
      </w:r>
      <w:r w:rsidR="00CA5E98">
        <w:t xml:space="preserve">Table 3, </w:t>
      </w:r>
      <w:r w:rsidR="00B32A3C">
        <w:t>Figure 8 and Figure 9</w:t>
      </w:r>
      <w:r>
        <w:t xml:space="preserve">). </w:t>
      </w:r>
      <w:r w:rsidR="00AD71D4">
        <w:t xml:space="preserve">The paucity of young individuals (age &lt; 3) for both common carp and bigmouth buffalo has resulted in </w:t>
      </w:r>
      <w:r w:rsidR="00B47DD9">
        <w:t xml:space="preserve">poor estimation of juvenile growth rates in the VBGM framework. </w:t>
      </w:r>
      <w:r w:rsidR="00145865">
        <w:t xml:space="preserve">Therefore, length at </w:t>
      </w:r>
      <w:r w:rsidR="00145865">
        <w:rPr>
          <w:i/>
        </w:rPr>
        <w:t>t</w:t>
      </w:r>
      <w:r w:rsidR="00145865">
        <w:rPr>
          <w:i/>
          <w:vertAlign w:val="subscript"/>
        </w:rPr>
        <w:t>0</w:t>
      </w:r>
      <w:r w:rsidR="00145865">
        <w:t xml:space="preserve"> was fixed at zero to improve model estimate</w:t>
      </w:r>
      <w:ins w:id="8" w:author="Weber, Michael J [NREM]" w:date="2020-02-14T10:29:00Z">
        <w:r w:rsidR="00D93F80">
          <w:t>s</w:t>
        </w:r>
      </w:ins>
      <w:r w:rsidR="00145865">
        <w:t>. A</w:t>
      </w:r>
      <w:r w:rsidR="00B218DD">
        <w:t xml:space="preserve">ges for bigmouth buffalo in South Twin </w:t>
      </w:r>
      <w:r w:rsidR="000430AF">
        <w:t>L</w:t>
      </w:r>
      <w:r w:rsidR="00B218DD">
        <w:t xml:space="preserve">ake were particularly problematic, and growth models did not converge for age-length relationships for </w:t>
      </w:r>
      <w:r w:rsidR="000430AF">
        <w:t>b</w:t>
      </w:r>
      <w:r w:rsidR="00B218DD">
        <w:t>igmouth buffalo in South Twin Lake for both 2017 and 2018</w:t>
      </w:r>
      <w:r w:rsidR="000430AF">
        <w:t>.</w:t>
      </w:r>
      <w:r w:rsidR="00145865">
        <w:t xml:space="preserve"> Additionally, growth models for bigmouth buffalo in Storm Lake did not converge from age structures collected in 2018. In the case of both species in all lakes, </w:t>
      </w:r>
      <w:del w:id="9" w:author="Weber, Michael J [NREM]" w:date="2020-02-14T10:07:00Z">
        <w:r w:rsidR="00145865" w:rsidDel="00AB30F2">
          <w:delText xml:space="preserve">many </w:delText>
        </w:r>
      </w:del>
      <w:ins w:id="10" w:author="Weber, Michael J [NREM]" w:date="2020-02-14T10:07:00Z">
        <w:r w:rsidR="00AB30F2">
          <w:t>some</w:t>
        </w:r>
        <w:r w:rsidR="00AB30F2">
          <w:t xml:space="preserve"> </w:t>
        </w:r>
      </w:ins>
      <w:r w:rsidR="00145865">
        <w:t xml:space="preserve">age estimates appear to be incorrect when compared to the lengths of other fish estimated to be the </w:t>
      </w:r>
      <w:bookmarkStart w:id="11" w:name="_GoBack"/>
      <w:r w:rsidR="00D93F80">
        <w:rPr>
          <w:noProof/>
        </w:rPr>
        <w:drawing>
          <wp:anchor distT="0" distB="0" distL="114300" distR="114300" simplePos="0" relativeHeight="251659264" behindDoc="0" locked="0" layoutInCell="1" allowOverlap="1" wp14:anchorId="0077C9AE" wp14:editId="6662A278">
            <wp:simplePos x="0" y="0"/>
            <wp:positionH relativeFrom="margin">
              <wp:align>right</wp:align>
            </wp:positionH>
            <wp:positionV relativeFrom="paragraph">
              <wp:posOffset>1644788</wp:posOffset>
            </wp:positionV>
            <wp:extent cx="6400800" cy="46958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5.png"/>
                    <pic:cNvPicPr/>
                  </pic:nvPicPr>
                  <pic:blipFill>
                    <a:blip r:embed="rId15">
                      <a:extLst>
                        <a:ext uri="{28A0092B-C50C-407E-A947-70E740481C1C}">
                          <a14:useLocalDpi xmlns:a14="http://schemas.microsoft.com/office/drawing/2010/main" val="0"/>
                        </a:ext>
                      </a:extLst>
                    </a:blip>
                    <a:stretch>
                      <a:fillRect/>
                    </a:stretch>
                  </pic:blipFill>
                  <pic:spPr>
                    <a:xfrm>
                      <a:off x="0" y="0"/>
                      <a:ext cx="6400800" cy="4695825"/>
                    </a:xfrm>
                    <a:prstGeom prst="rect">
                      <a:avLst/>
                    </a:prstGeom>
                  </pic:spPr>
                </pic:pic>
              </a:graphicData>
            </a:graphic>
          </wp:anchor>
        </w:drawing>
      </w:r>
      <w:bookmarkEnd w:id="11"/>
      <w:r w:rsidR="00145865">
        <w:t>same ag</w:t>
      </w:r>
      <w:ins w:id="12" w:author="Weber, Michael J [NREM]" w:date="2020-02-14T10:07:00Z">
        <w:r w:rsidR="00AB30F2">
          <w:t>e;</w:t>
        </w:r>
      </w:ins>
      <w:del w:id="13" w:author="Weber, Michael J [NREM]" w:date="2020-02-14T10:07:00Z">
        <w:r w:rsidR="00145865" w:rsidDel="00AB30F2">
          <w:delText>e,</w:delText>
        </w:r>
      </w:del>
      <w:r w:rsidR="00145865">
        <w:t xml:space="preserve"> therefore, re-aging of fish structures and quality control is ongoing in 2020.</w:t>
      </w:r>
    </w:p>
    <w:p w14:paraId="79D2FD61" w14:textId="1D69F98D" w:rsidR="000430AF" w:rsidRDefault="000430AF" w:rsidP="0028181E"/>
    <w:p w14:paraId="24B9B612" w14:textId="77777777" w:rsidR="00145865" w:rsidRDefault="00145865" w:rsidP="00145865">
      <w:r>
        <w:rPr>
          <w:b/>
        </w:rPr>
        <w:t>Figure 5</w:t>
      </w:r>
      <w:r>
        <w:t xml:space="preserve">. Relationship between estimated biomass density (pounds per acre) and overall electrofishing catch-per-unit-effort (fish/hour) for bigmouth buffalo (left) and common carp (right) from 2017 to 2019 (top to bottom). Error bars represent 95% confidence intervals. </w:t>
      </w:r>
    </w:p>
    <w:p w14:paraId="4A1F5020" w14:textId="77777777" w:rsidR="00145865" w:rsidRDefault="00145865" w:rsidP="0028181E"/>
    <w:p w14:paraId="591BE70F" w14:textId="40DEDB89" w:rsidR="0071370E" w:rsidRDefault="000430AF" w:rsidP="00EC106F">
      <w:r w:rsidRPr="009D7901">
        <w:t>Age frequency histograms were developed for both species from age structures collected in 2017</w:t>
      </w:r>
      <w:r>
        <w:t xml:space="preserve"> and 2018</w:t>
      </w:r>
      <w:r w:rsidR="00B32A3C">
        <w:t xml:space="preserve"> (Figure 10</w:t>
      </w:r>
      <w:r>
        <w:t>)</w:t>
      </w:r>
      <w:r w:rsidRPr="009D7901">
        <w:t xml:space="preserve">. </w:t>
      </w:r>
      <w:r>
        <w:t xml:space="preserve">Dorsal </w:t>
      </w:r>
      <w:r w:rsidRPr="009D7901">
        <w:t>spines w</w:t>
      </w:r>
      <w:r>
        <w:t xml:space="preserve">ere used to estimate fish age for both species in both years. Age distribution </w:t>
      </w:r>
      <w:r w:rsidR="004756CE">
        <w:t>indicates generally consistent recruitment among lakes but that recruitment varies among</w:t>
      </w:r>
      <w:r>
        <w:t xml:space="preserve"> lakes and species. Although the scarcity of common carp and bigmouth buffalo less than five years old </w:t>
      </w:r>
      <w:r>
        <w:lastRenderedPageBreak/>
        <w:t xml:space="preserve">in Center Lake indicates that physical barriers to spawning habitat may have reduced annual recruitment, those age classes are rare in all sample lakes. </w:t>
      </w:r>
    </w:p>
    <w:p w14:paraId="10D23908" w14:textId="0CFA681B" w:rsidR="00977B47" w:rsidRDefault="00B32A3C" w:rsidP="000200E9">
      <w:r>
        <w:rPr>
          <w:noProof/>
        </w:rPr>
        <w:drawing>
          <wp:inline distT="0" distB="0" distL="0" distR="0" wp14:anchorId="7D78791F" wp14:editId="7EDFCCC4">
            <wp:extent cx="6400800" cy="576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 6a.jpeg"/>
                    <pic:cNvPicPr/>
                  </pic:nvPicPr>
                  <pic:blipFill>
                    <a:blip r:embed="rId16">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EA57FD2" w14:textId="33AF4442" w:rsidR="0028181E" w:rsidRDefault="007306BF" w:rsidP="007306BF">
      <w:r>
        <w:rPr>
          <w:b/>
        </w:rPr>
        <w:t xml:space="preserve">Figure </w:t>
      </w:r>
      <w:r w:rsidR="00992F94">
        <w:rPr>
          <w:b/>
        </w:rPr>
        <w:t>6</w:t>
      </w:r>
      <w:r>
        <w:t xml:space="preserve">. Relationship between </w:t>
      </w:r>
      <w:r w:rsidR="000430AF">
        <w:t xml:space="preserve">monthly </w:t>
      </w:r>
      <w:r w:rsidR="00992F94">
        <w:t xml:space="preserve">mean </w:t>
      </w:r>
      <w:r w:rsidR="00B32A3C">
        <w:t xml:space="preserve">bigmouth buffalo </w:t>
      </w:r>
      <w:r>
        <w:t xml:space="preserve">catch-per-unit-effort (# fish/hour) and </w:t>
      </w:r>
      <w:r w:rsidR="000430AF">
        <w:t xml:space="preserve">annual </w:t>
      </w:r>
      <w:r>
        <w:t>biomass density (lbs. per acre)</w:t>
      </w:r>
      <w:r w:rsidR="00B218DD">
        <w:t xml:space="preserve"> across all seven study lakes</w:t>
      </w:r>
      <w:r w:rsidR="000B0D9D">
        <w:t>. Mean CPUE estimates in each month (rows</w:t>
      </w:r>
      <w:r w:rsidR="00B32A3C">
        <w:t>, top to bottom</w:t>
      </w:r>
      <w:r w:rsidR="000B0D9D">
        <w:t>) come</w:t>
      </w:r>
      <w:r>
        <w:t xml:space="preserve"> </w:t>
      </w:r>
      <w:r w:rsidR="000200E9">
        <w:t xml:space="preserve">from all electrofishing transects in </w:t>
      </w:r>
      <w:r w:rsidR="00B218DD">
        <w:t>each sampling season between 2017 and 2019</w:t>
      </w:r>
      <w:r w:rsidR="00B32A3C">
        <w:t xml:space="preserve"> (columns, left to right)</w:t>
      </w:r>
      <w:r w:rsidR="000430AF">
        <w:t>.</w:t>
      </w:r>
    </w:p>
    <w:p w14:paraId="1B4264BC" w14:textId="5D1F4BE6" w:rsidR="0028181E" w:rsidRDefault="0028181E" w:rsidP="007306BF"/>
    <w:p w14:paraId="04F56935" w14:textId="55D1CA8E" w:rsidR="0028181E" w:rsidRDefault="0028181E" w:rsidP="007306BF"/>
    <w:p w14:paraId="6C547B2E" w14:textId="00068C80" w:rsidR="0028181E" w:rsidRDefault="0028181E" w:rsidP="007306BF"/>
    <w:p w14:paraId="1648B67C" w14:textId="7E8D7E6C" w:rsidR="0028181E" w:rsidRDefault="0028181E" w:rsidP="007306BF"/>
    <w:p w14:paraId="1537F8C1" w14:textId="79F4D355" w:rsidR="0028181E" w:rsidRDefault="00B32A3C" w:rsidP="007306BF">
      <w:r>
        <w:rPr>
          <w:noProof/>
        </w:rPr>
        <w:lastRenderedPageBreak/>
        <w:drawing>
          <wp:inline distT="0" distB="0" distL="0" distR="0" wp14:anchorId="405C576B" wp14:editId="56BD4CC7">
            <wp:extent cx="6400800" cy="5760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6b.jpeg"/>
                    <pic:cNvPicPr/>
                  </pic:nvPicPr>
                  <pic:blipFill>
                    <a:blip r:embed="rId17">
                      <a:extLst>
                        <a:ext uri="{28A0092B-C50C-407E-A947-70E740481C1C}">
                          <a14:useLocalDpi xmlns:a14="http://schemas.microsoft.com/office/drawing/2010/main" val="0"/>
                        </a:ext>
                      </a:extLst>
                    </a:blip>
                    <a:stretch>
                      <a:fillRect/>
                    </a:stretch>
                  </pic:blipFill>
                  <pic:spPr>
                    <a:xfrm>
                      <a:off x="0" y="0"/>
                      <a:ext cx="6400800" cy="5760720"/>
                    </a:xfrm>
                    <a:prstGeom prst="rect">
                      <a:avLst/>
                    </a:prstGeom>
                  </pic:spPr>
                </pic:pic>
              </a:graphicData>
            </a:graphic>
          </wp:inline>
        </w:drawing>
      </w:r>
    </w:p>
    <w:p w14:paraId="2D38C740" w14:textId="76409D11" w:rsidR="0028181E" w:rsidRDefault="0028181E" w:rsidP="007306BF"/>
    <w:p w14:paraId="5B66D98C" w14:textId="5A001765" w:rsidR="00B32A3C" w:rsidRDefault="00B32A3C" w:rsidP="00B32A3C">
      <w:r>
        <w:rPr>
          <w:b/>
        </w:rPr>
        <w:t>Figure 7</w:t>
      </w:r>
      <w:r>
        <w:t>. Relationship between monthly mean common carp catch-per-unit-effort (# fish/hour) and annual biomass density (lbs. per acre) across all seven study lakes. Mean CPUE estimates in each month (rows, top to bottom) come from all electrofishing transects in each sampling season between 2017 and 2019 (columns, left to right).</w:t>
      </w:r>
    </w:p>
    <w:p w14:paraId="2453541E" w14:textId="3F819A37" w:rsidR="008067C8" w:rsidRDefault="008067C8" w:rsidP="009D7901"/>
    <w:p w14:paraId="3E9B935F" w14:textId="5CCE00AF" w:rsidR="008067C8" w:rsidRDefault="005E0EE7" w:rsidP="009775E7">
      <w:r>
        <w:rPr>
          <w:noProof/>
        </w:rPr>
        <w:lastRenderedPageBreak/>
        <w:drawing>
          <wp:inline distT="0" distB="0" distL="0" distR="0" wp14:anchorId="65FD258B" wp14:editId="0CC50BA2">
            <wp:extent cx="6172200" cy="7498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8.jpeg"/>
                    <pic:cNvPicPr/>
                  </pic:nvPicPr>
                  <pic:blipFill>
                    <a:blip r:embed="rId18">
                      <a:extLst>
                        <a:ext uri="{28A0092B-C50C-407E-A947-70E740481C1C}">
                          <a14:useLocalDpi xmlns:a14="http://schemas.microsoft.com/office/drawing/2010/main" val="0"/>
                        </a:ext>
                      </a:extLst>
                    </a:blip>
                    <a:stretch>
                      <a:fillRect/>
                    </a:stretch>
                  </pic:blipFill>
                  <pic:spPr>
                    <a:xfrm>
                      <a:off x="0" y="0"/>
                      <a:ext cx="6182875" cy="7511048"/>
                    </a:xfrm>
                    <a:prstGeom prst="rect">
                      <a:avLst/>
                    </a:prstGeom>
                  </pic:spPr>
                </pic:pic>
              </a:graphicData>
            </a:graphic>
          </wp:inline>
        </w:drawing>
      </w:r>
    </w:p>
    <w:p w14:paraId="7DEE2C1A" w14:textId="62DC92C0" w:rsidR="0028181E" w:rsidRPr="005E0EE7" w:rsidRDefault="00B32A3C" w:rsidP="00FE5A7E">
      <w:r>
        <w:rPr>
          <w:b/>
        </w:rPr>
        <w:t>Figure 8</w:t>
      </w:r>
      <w:r w:rsidR="009D5F32">
        <w:rPr>
          <w:b/>
        </w:rPr>
        <w:t xml:space="preserve">. </w:t>
      </w:r>
      <w:r w:rsidR="000F0DE2">
        <w:t xml:space="preserve">Relationship between </w:t>
      </w:r>
      <w:r w:rsidR="00266708">
        <w:t xml:space="preserve">common carp </w:t>
      </w:r>
      <w:r w:rsidR="000F0DE2">
        <w:t xml:space="preserve">age (years, x-axis) and total length (mm, y-axis). Ages were estimated from dorsal spines collected in 2017 and 2018. </w:t>
      </w:r>
      <w:r w:rsidR="003019C6">
        <w:t>Preliminary g</w:t>
      </w:r>
      <w:r w:rsidR="009D5F32">
        <w:t xml:space="preserve">rowth curves </w:t>
      </w:r>
      <w:r w:rsidR="00E7129E">
        <w:t>(solid line =</w:t>
      </w:r>
      <w:r w:rsidR="005D74F9">
        <w:t xml:space="preserve"> </w:t>
      </w:r>
      <w:r w:rsidR="000F0DE2">
        <w:t xml:space="preserve">fitted </w:t>
      </w:r>
      <w:r w:rsidR="005D74F9">
        <w:t>mean, dotted line = 95% CI</w:t>
      </w:r>
      <w:r w:rsidR="00E7129E">
        <w:t xml:space="preserve">) </w:t>
      </w:r>
      <w:r w:rsidR="00C3107E">
        <w:t>calculated by nonlinear least squares regression. No common carp age structures were collected in Five Island, Silver, or Storm lakes in 2017.</w:t>
      </w:r>
    </w:p>
    <w:tbl>
      <w:tblPr>
        <w:tblStyle w:val="PlainTable4"/>
        <w:tblW w:w="5000" w:type="pct"/>
        <w:tblInd w:w="-90" w:type="dxa"/>
        <w:tblLayout w:type="fixed"/>
        <w:tblLook w:val="04A0" w:firstRow="1" w:lastRow="0" w:firstColumn="1" w:lastColumn="0" w:noHBand="0" w:noVBand="1"/>
      </w:tblPr>
      <w:tblGrid>
        <w:gridCol w:w="2147"/>
        <w:gridCol w:w="1181"/>
        <w:gridCol w:w="1181"/>
        <w:gridCol w:w="1222"/>
        <w:gridCol w:w="948"/>
        <w:gridCol w:w="81"/>
        <w:gridCol w:w="310"/>
        <w:gridCol w:w="1177"/>
        <w:gridCol w:w="101"/>
        <w:gridCol w:w="1488"/>
        <w:gridCol w:w="101"/>
        <w:gridCol w:w="22"/>
        <w:gridCol w:w="121"/>
        <w:tblGridChange w:id="14">
          <w:tblGrid>
            <w:gridCol w:w="2147"/>
            <w:gridCol w:w="1181"/>
            <w:gridCol w:w="1181"/>
            <w:gridCol w:w="1222"/>
            <w:gridCol w:w="948"/>
            <w:gridCol w:w="81"/>
            <w:gridCol w:w="310"/>
            <w:gridCol w:w="1177"/>
            <w:gridCol w:w="101"/>
            <w:gridCol w:w="1488"/>
            <w:gridCol w:w="101"/>
            <w:gridCol w:w="22"/>
            <w:gridCol w:w="121"/>
          </w:tblGrid>
        </w:tblGridChange>
      </w:tblGrid>
      <w:tr w:rsidR="00B83720" w:rsidRPr="00977B47" w14:paraId="7FB201BC" w14:textId="77777777" w:rsidTr="00BB7D4F">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5000" w:type="pct"/>
            <w:gridSpan w:val="13"/>
            <w:tcBorders>
              <w:bottom w:val="single" w:sz="4" w:space="0" w:color="auto"/>
            </w:tcBorders>
            <w:shd w:val="clear" w:color="auto" w:fill="auto"/>
          </w:tcPr>
          <w:p w14:paraId="2BE8091A" w14:textId="034C2EB9" w:rsidR="00B83720" w:rsidRPr="00977B47" w:rsidRDefault="00CA5E98" w:rsidP="00BB7D4F">
            <w:pPr>
              <w:ind w:left="-15"/>
              <w:rPr>
                <w:b w:val="0"/>
                <w:bCs w:val="0"/>
                <w:sz w:val="20"/>
              </w:rPr>
            </w:pPr>
            <w:r>
              <w:lastRenderedPageBreak/>
              <w:t>Table 3</w:t>
            </w:r>
            <w:r w:rsidR="00B83720" w:rsidRPr="00AD2D62">
              <w:t xml:space="preserve">.  </w:t>
            </w:r>
            <w:r w:rsidR="00B83720">
              <w:rPr>
                <w:b w:val="0"/>
              </w:rPr>
              <w:t>Estimates of</w:t>
            </w:r>
            <w:r w:rsidR="00B83720" w:rsidRPr="00B83720">
              <w:rPr>
                <w:b w:val="0"/>
              </w:rPr>
              <w:t xml:space="preserve"> </w:t>
            </w:r>
            <m:oMath>
              <m:sSub>
                <m:sSubPr>
                  <m:ctrlPr>
                    <w:rPr>
                      <w:rFonts w:ascii="Cambria Math" w:hAnsi="Cambria Math"/>
                      <w:b w:val="0"/>
                      <w:i/>
                      <w:rPrChange w:id="15" w:author="Weber, Michael J [NREM]" w:date="2020-02-14T10:08:00Z">
                        <w:rPr>
                          <w:rFonts w:ascii="Cambria Math" w:hAnsi="Cambria Math"/>
                          <w:b w:val="0"/>
                          <w:i/>
                        </w:rPr>
                      </w:rPrChange>
                    </w:rPr>
                  </m:ctrlPr>
                </m:sSubPr>
                <m:e>
                  <m:r>
                    <w:rPr>
                      <w:rFonts w:ascii="Cambria Math" w:hAnsi="Cambria Math"/>
                      <w:rPrChange w:id="16" w:author="Weber, Michael J [NREM]" w:date="2020-02-14T10:08:00Z">
                        <w:rPr>
                          <w:rFonts w:ascii="Cambria Math" w:hAnsi="Cambria Math"/>
                        </w:rPr>
                      </w:rPrChange>
                    </w:rPr>
                    <m:t>L</m:t>
                  </m:r>
                </m:e>
                <m:sub>
                  <m:r>
                    <w:rPr>
                      <w:rFonts w:ascii="Cambria Math" w:hAnsi="Cambria Math"/>
                      <w:rPrChange w:id="17" w:author="Weber, Michael J [NREM]" w:date="2020-02-14T10:08:00Z">
                        <w:rPr>
                          <w:rFonts w:ascii="Cambria Math" w:hAnsi="Cambria Math"/>
                        </w:rPr>
                      </w:rPrChange>
                    </w:rPr>
                    <m:t>∞</m:t>
                  </m:r>
                </m:sub>
              </m:sSub>
            </m:oMath>
            <w:r w:rsidR="00B83720">
              <w:rPr>
                <w:b w:val="0"/>
              </w:rPr>
              <w:t>(asymptotic</w:t>
            </w:r>
            <w:r w:rsidR="00B83720" w:rsidRPr="00B83720">
              <w:rPr>
                <w:b w:val="0"/>
              </w:rPr>
              <w:t xml:space="preserve"> maximum length</w:t>
            </w:r>
            <w:r w:rsidR="00B83720">
              <w:rPr>
                <w:b w:val="0"/>
              </w:rPr>
              <w:t xml:space="preserve"> (mm))</w:t>
            </w:r>
            <w:r w:rsidR="00B83720" w:rsidRPr="00B83720">
              <w:rPr>
                <w:b w:val="0"/>
              </w:rPr>
              <w:t xml:space="preserve">, </w:t>
            </w:r>
            <w:r w:rsidR="00B83720" w:rsidRPr="00B83720">
              <w:rPr>
                <w:b w:val="0"/>
                <w:i/>
              </w:rPr>
              <w:t>K</w:t>
            </w:r>
            <w:r w:rsidR="00B83720" w:rsidRPr="00B83720">
              <w:rPr>
                <w:b w:val="0"/>
              </w:rPr>
              <w:t xml:space="preserve"> </w:t>
            </w:r>
            <w:r w:rsidR="00B83720">
              <w:rPr>
                <w:b w:val="0"/>
              </w:rPr>
              <w:t>(</w:t>
            </w:r>
            <w:r w:rsidR="00B83720" w:rsidRPr="00B83720">
              <w:rPr>
                <w:b w:val="0"/>
              </w:rPr>
              <w:t>growth rate coefficient (yr</w:t>
            </w:r>
            <w:r w:rsidR="00B83720" w:rsidRPr="00B83720">
              <w:rPr>
                <w:b w:val="0"/>
                <w:vertAlign w:val="superscript"/>
              </w:rPr>
              <w:t>-1</w:t>
            </w:r>
            <w:r w:rsidR="00B83720" w:rsidRPr="00B83720">
              <w:rPr>
                <w:b w:val="0"/>
              </w:rPr>
              <w:t>)</w:t>
            </w:r>
            <w:r w:rsidR="00B83720">
              <w:rPr>
                <w:b w:val="0"/>
              </w:rPr>
              <w:t>)</w:t>
            </w:r>
            <w:r w:rsidR="00B83720" w:rsidRPr="00B83720">
              <w:rPr>
                <w:b w:val="0"/>
              </w:rPr>
              <w:t xml:space="preserve">, and </w:t>
            </w:r>
            <w:r w:rsidR="00B83720" w:rsidRPr="00B83720">
              <w:rPr>
                <w:b w:val="0"/>
                <w:i/>
              </w:rPr>
              <w:t>t</w:t>
            </w:r>
            <w:r w:rsidR="00B83720" w:rsidRPr="00B83720">
              <w:rPr>
                <w:b w:val="0"/>
                <w:i/>
                <w:vertAlign w:val="subscript"/>
              </w:rPr>
              <w:t xml:space="preserve">0 </w:t>
            </w:r>
            <w:r w:rsidR="00B83720">
              <w:rPr>
                <w:b w:val="0"/>
              </w:rPr>
              <w:t>(theoretical length at time zero (mm)) for common carp (COC) and bigmouth buffalo (BIB) in 2017</w:t>
            </w:r>
            <w:r w:rsidR="00C3107E">
              <w:rPr>
                <w:b w:val="0"/>
              </w:rPr>
              <w:t xml:space="preserve"> and 2018</w:t>
            </w:r>
            <w:r w:rsidR="00B83720">
              <w:rPr>
                <w:b w:val="0"/>
              </w:rPr>
              <w:t>.</w:t>
            </w:r>
            <w:r>
              <w:rPr>
                <w:b w:val="0"/>
              </w:rPr>
              <w:t xml:space="preserve"> Note that fitting a non-linear model to estimates for bigmouth buffalo in South Twin Lake did not converge</w:t>
            </w:r>
            <w:r w:rsidR="00C3107E">
              <w:rPr>
                <w:b w:val="0"/>
              </w:rPr>
              <w:t xml:space="preserve"> in either year, and Storm Lake bigmouth buffalo data was insufficient to fit a non-linear growth model</w:t>
            </w:r>
            <w:r>
              <w:rPr>
                <w:b w:val="0"/>
              </w:rPr>
              <w:t xml:space="preserve"> (marked with *)</w:t>
            </w:r>
            <w:r w:rsidR="003B2D08">
              <w:rPr>
                <w:b w:val="0"/>
              </w:rPr>
              <w:t>.</w:t>
            </w:r>
            <w:r>
              <w:rPr>
                <w:b w:val="0"/>
              </w:rPr>
              <w:t xml:space="preserve"> </w:t>
            </w:r>
          </w:p>
        </w:tc>
      </w:tr>
      <w:tr w:rsidR="0098041A" w:rsidRPr="00977B47" w14:paraId="5AFAF3AF" w14:textId="77777777" w:rsidTr="00BB7D4F">
        <w:trPr>
          <w:gridAfter w:val="1"/>
          <w:cnfStyle w:val="000000100000" w:firstRow="0" w:lastRow="0" w:firstColumn="0" w:lastColumn="0" w:oddVBand="0" w:evenVBand="0" w:oddHBand="1" w:evenHBand="0" w:firstRowFirstColumn="0" w:firstRowLastColumn="0" w:lastRowFirstColumn="0" w:lastRowLastColumn="0"/>
          <w:wAfter w:w="60"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top w:val="single" w:sz="4" w:space="0" w:color="auto"/>
            </w:tcBorders>
            <w:shd w:val="clear" w:color="auto" w:fill="auto"/>
          </w:tcPr>
          <w:p w14:paraId="6AF97A96" w14:textId="4CE5CB40" w:rsidR="0098041A" w:rsidRPr="00B83720" w:rsidRDefault="0098041A" w:rsidP="00B83720">
            <w:pPr>
              <w:spacing w:line="259" w:lineRule="auto"/>
              <w:jc w:val="center"/>
              <w:rPr>
                <w:b w:val="0"/>
              </w:rPr>
            </w:pPr>
            <w:r>
              <w:rPr>
                <w:b w:val="0"/>
              </w:rPr>
              <w:t>Lake</w:t>
            </w:r>
          </w:p>
        </w:tc>
        <w:tc>
          <w:tcPr>
            <w:tcW w:w="1172" w:type="pct"/>
            <w:gridSpan w:val="2"/>
            <w:tcBorders>
              <w:top w:val="single" w:sz="4" w:space="0" w:color="auto"/>
              <w:bottom w:val="single" w:sz="4" w:space="0" w:color="auto"/>
            </w:tcBorders>
            <w:shd w:val="clear" w:color="auto" w:fill="auto"/>
          </w:tcPr>
          <w:p w14:paraId="6C08B234" w14:textId="2372BE6F" w:rsidR="0098041A" w:rsidRPr="00AD31A8"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sidRPr="00B83720">
              <w:rPr>
                <w:i/>
              </w:rPr>
              <w:t>L</w:t>
            </w:r>
            <w:r w:rsidRPr="00B83720">
              <w:rPr>
                <w:i/>
                <w:vertAlign w:val="subscript"/>
              </w:rPr>
              <w:t>∞</w:t>
            </w:r>
            <w:r>
              <w:rPr>
                <w:i/>
                <w:vertAlign w:val="subscript"/>
              </w:rPr>
              <w:t xml:space="preserve"> </w:t>
            </w:r>
            <w:r>
              <w:t>(mm)</w:t>
            </w:r>
          </w:p>
        </w:tc>
        <w:tc>
          <w:tcPr>
            <w:tcW w:w="1076" w:type="pct"/>
            <w:gridSpan w:val="2"/>
            <w:tcBorders>
              <w:top w:val="single" w:sz="4" w:space="0" w:color="auto"/>
              <w:bottom w:val="single" w:sz="4" w:space="0" w:color="auto"/>
            </w:tcBorders>
            <w:shd w:val="clear" w:color="auto" w:fill="auto"/>
          </w:tcPr>
          <w:p w14:paraId="13A1EF9B" w14:textId="216B278F" w:rsidR="0098041A" w:rsidRPr="00B83720"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rPr>
                <w:i/>
              </w:rPr>
              <w:t>K</w:t>
            </w:r>
          </w:p>
        </w:tc>
        <w:tc>
          <w:tcPr>
            <w:tcW w:w="1627" w:type="pct"/>
            <w:gridSpan w:val="7"/>
            <w:tcBorders>
              <w:top w:val="single" w:sz="4" w:space="0" w:color="auto"/>
              <w:bottom w:val="single" w:sz="4" w:space="0" w:color="auto"/>
            </w:tcBorders>
            <w:shd w:val="clear" w:color="auto" w:fill="auto"/>
          </w:tcPr>
          <w:p w14:paraId="187BA879" w14:textId="70DD72B8" w:rsidR="0098041A" w:rsidRPr="00B83720" w:rsidRDefault="0098041A" w:rsidP="00EB4EB8">
            <w:pPr>
              <w:spacing w:line="259" w:lineRule="auto"/>
              <w:ind w:left="-15"/>
              <w:jc w:val="center"/>
              <w:cnfStyle w:val="000000100000" w:firstRow="0" w:lastRow="0" w:firstColumn="0" w:lastColumn="0" w:oddVBand="0" w:evenVBand="0" w:oddHBand="1" w:evenHBand="0" w:firstRowFirstColumn="0" w:firstRowLastColumn="0" w:lastRowFirstColumn="0" w:lastRowLastColumn="0"/>
              <w:rPr>
                <w:i/>
                <w:vertAlign w:val="subscript"/>
              </w:rPr>
            </w:pPr>
            <w:r>
              <w:rPr>
                <w:i/>
              </w:rPr>
              <w:t>t</w:t>
            </w:r>
            <w:r>
              <w:rPr>
                <w:i/>
                <w:vertAlign w:val="subscript"/>
              </w:rPr>
              <w:t>0</w:t>
            </w:r>
          </w:p>
        </w:tc>
      </w:tr>
      <w:tr w:rsidR="0098041A" w:rsidRPr="00977B47" w14:paraId="010354B2" w14:textId="77777777" w:rsidTr="00BB7D4F">
        <w:trPr>
          <w:gridAfter w:val="2"/>
          <w:wAfter w:w="71" w:type="pct"/>
          <w:trHeight w:val="35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68637696" w14:textId="77777777" w:rsidR="0098041A" w:rsidRPr="00CE5D2C" w:rsidRDefault="0098041A" w:rsidP="00EB4EB8">
            <w:pPr>
              <w:spacing w:line="259" w:lineRule="auto"/>
            </w:pPr>
          </w:p>
        </w:tc>
        <w:tc>
          <w:tcPr>
            <w:tcW w:w="586" w:type="pct"/>
            <w:tcBorders>
              <w:bottom w:val="single" w:sz="4" w:space="0" w:color="auto"/>
            </w:tcBorders>
            <w:shd w:val="clear" w:color="auto" w:fill="auto"/>
          </w:tcPr>
          <w:p w14:paraId="4AC9358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86" w:type="pct"/>
            <w:tcBorders>
              <w:bottom w:val="single" w:sz="4" w:space="0" w:color="auto"/>
            </w:tcBorders>
            <w:shd w:val="clear" w:color="auto" w:fill="auto"/>
          </w:tcPr>
          <w:p w14:paraId="241852FE"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BIB</w:t>
            </w:r>
          </w:p>
        </w:tc>
        <w:tc>
          <w:tcPr>
            <w:tcW w:w="606" w:type="pct"/>
            <w:tcBorders>
              <w:bottom w:val="single" w:sz="4" w:space="0" w:color="auto"/>
            </w:tcBorders>
            <w:shd w:val="clear" w:color="auto" w:fill="auto"/>
          </w:tcPr>
          <w:p w14:paraId="54349BE9"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510" w:type="pct"/>
            <w:gridSpan w:val="2"/>
            <w:tcBorders>
              <w:bottom w:val="single" w:sz="4" w:space="0" w:color="auto"/>
            </w:tcBorders>
            <w:shd w:val="clear" w:color="auto" w:fill="auto"/>
          </w:tcPr>
          <w:p w14:paraId="014E17FC"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 xml:space="preserve">     BIB</w:t>
            </w:r>
          </w:p>
        </w:tc>
        <w:tc>
          <w:tcPr>
            <w:tcW w:w="788" w:type="pct"/>
            <w:gridSpan w:val="3"/>
            <w:tcBorders>
              <w:bottom w:val="single" w:sz="4" w:space="0" w:color="auto"/>
            </w:tcBorders>
            <w:shd w:val="clear" w:color="auto" w:fill="auto"/>
          </w:tcPr>
          <w:p w14:paraId="2BFAC5F6" w14:textId="77777777" w:rsidR="0098041A" w:rsidRPr="00CE5D2C"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rsidRPr="00CE5D2C">
              <w:t>COC</w:t>
            </w:r>
          </w:p>
        </w:tc>
        <w:tc>
          <w:tcPr>
            <w:tcW w:w="788" w:type="pct"/>
            <w:gridSpan w:val="2"/>
            <w:tcBorders>
              <w:bottom w:val="single" w:sz="4" w:space="0" w:color="auto"/>
            </w:tcBorders>
            <w:shd w:val="clear" w:color="auto" w:fill="auto"/>
          </w:tcPr>
          <w:p w14:paraId="4E8936AC" w14:textId="77777777" w:rsidR="0098041A" w:rsidRPr="00CE5D2C" w:rsidRDefault="0098041A" w:rsidP="00EB4EB8">
            <w:pPr>
              <w:cnfStyle w:val="000000000000" w:firstRow="0" w:lastRow="0" w:firstColumn="0" w:lastColumn="0" w:oddVBand="0" w:evenVBand="0" w:oddHBand="0" w:evenHBand="0" w:firstRowFirstColumn="0" w:firstRowLastColumn="0" w:lastRowFirstColumn="0" w:lastRowLastColumn="0"/>
            </w:pPr>
            <w:r w:rsidRPr="00CE5D2C">
              <w:t xml:space="preserve">     BIB</w:t>
            </w:r>
          </w:p>
        </w:tc>
      </w:tr>
      <w:tr w:rsidR="0098041A" w:rsidRPr="00977B47" w14:paraId="020FE283" w14:textId="77777777" w:rsidTr="00BB7D4F">
        <w:trPr>
          <w:gridAfter w:val="3"/>
          <w:cnfStyle w:val="000000100000" w:firstRow="0" w:lastRow="0" w:firstColumn="0" w:lastColumn="0" w:oddVBand="0" w:evenVBand="0" w:oddHBand="1" w:evenHBand="0" w:firstRowFirstColumn="0" w:firstRowLastColumn="0" w:lastRowFirstColumn="0" w:lastRowLastColumn="0"/>
          <w:wAfter w:w="121" w:type="pct"/>
          <w:trHeight w:val="26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049D4D85" w14:textId="77777777" w:rsidR="0098041A" w:rsidRDefault="0098041A" w:rsidP="00EB4EB8">
            <w:pPr>
              <w:spacing w:line="259" w:lineRule="auto"/>
              <w:rPr>
                <w:b w:val="0"/>
              </w:rPr>
            </w:pPr>
            <w:r w:rsidRPr="00CE5D2C">
              <w:rPr>
                <w:b w:val="0"/>
              </w:rPr>
              <w:t>Blue Lake</w:t>
            </w:r>
          </w:p>
          <w:p w14:paraId="5D40B278" w14:textId="77777777" w:rsidR="0098041A" w:rsidRDefault="0098041A" w:rsidP="00EB4EB8">
            <w:pPr>
              <w:spacing w:line="259" w:lineRule="auto"/>
              <w:rPr>
                <w:b w:val="0"/>
              </w:rPr>
            </w:pPr>
            <w:r>
              <w:rPr>
                <w:b w:val="0"/>
              </w:rPr>
              <w:t xml:space="preserve">                      2017</w:t>
            </w:r>
          </w:p>
          <w:p w14:paraId="77D4D12E" w14:textId="50E56360" w:rsidR="0098041A" w:rsidRPr="00CE5D2C" w:rsidRDefault="0098041A" w:rsidP="00EB4EB8">
            <w:pPr>
              <w:spacing w:line="259" w:lineRule="auto"/>
              <w:rPr>
                <w:b w:val="0"/>
              </w:rPr>
            </w:pPr>
            <w:r>
              <w:rPr>
                <w:b w:val="0"/>
              </w:rPr>
              <w:t xml:space="preserve">                      2018</w:t>
            </w:r>
          </w:p>
        </w:tc>
        <w:tc>
          <w:tcPr>
            <w:tcW w:w="586" w:type="pct"/>
            <w:shd w:val="clear" w:color="auto" w:fill="auto"/>
          </w:tcPr>
          <w:p w14:paraId="1D84B925"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C73B3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530</w:t>
            </w:r>
          </w:p>
          <w:p w14:paraId="07AFA66B" w14:textId="79ADC751"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427</w:t>
            </w:r>
          </w:p>
        </w:tc>
        <w:tc>
          <w:tcPr>
            <w:tcW w:w="586" w:type="pct"/>
            <w:shd w:val="clear" w:color="auto" w:fill="auto"/>
          </w:tcPr>
          <w:p w14:paraId="1ECE4DA2"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93522D"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789018F4" w14:textId="481DCD1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606" w:type="pct"/>
            <w:shd w:val="clear" w:color="auto" w:fill="auto"/>
          </w:tcPr>
          <w:p w14:paraId="6975DCBC"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D8AD49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0.1509</w:t>
            </w:r>
          </w:p>
          <w:p w14:paraId="4B9A0A82" w14:textId="0DCA2188"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1.4286</w:t>
            </w:r>
          </w:p>
        </w:tc>
        <w:tc>
          <w:tcPr>
            <w:tcW w:w="664" w:type="pct"/>
            <w:gridSpan w:val="3"/>
            <w:shd w:val="clear" w:color="auto" w:fill="auto"/>
          </w:tcPr>
          <w:p w14:paraId="0291947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7FA5198B"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F91EEBF" w14:textId="7429506D" w:rsidR="0098041A" w:rsidRPr="00CE5D2C"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tc>
        <w:tc>
          <w:tcPr>
            <w:tcW w:w="584" w:type="pct"/>
            <w:shd w:val="clear" w:color="auto" w:fill="auto"/>
          </w:tcPr>
          <w:p w14:paraId="756F7CCF"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20E6482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-4.126</w:t>
            </w:r>
          </w:p>
          <w:p w14:paraId="0CFE2C70" w14:textId="14D68559" w:rsidR="004B4B86" w:rsidRPr="00CE5D2C"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rPr>
                <w:i/>
              </w:rPr>
            </w:pPr>
            <w:r>
              <w:t>0.785</w:t>
            </w:r>
          </w:p>
        </w:tc>
        <w:tc>
          <w:tcPr>
            <w:tcW w:w="788" w:type="pct"/>
            <w:gridSpan w:val="2"/>
            <w:shd w:val="clear" w:color="auto" w:fill="auto"/>
          </w:tcPr>
          <w:p w14:paraId="52F7C4F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73085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r>
              <w:t>N/A</w:t>
            </w:r>
          </w:p>
          <w:p w14:paraId="0DFB704D" w14:textId="03CFFCB2" w:rsidR="004B4B86" w:rsidRPr="00CE5D2C"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tc>
      </w:tr>
      <w:tr w:rsidR="0098041A" w:rsidRPr="00977B47" w14:paraId="1239FF7F" w14:textId="77777777" w:rsidTr="00AB30F2">
        <w:tblPrEx>
          <w:tblW w:w="5000" w:type="pct"/>
          <w:tblInd w:w="-90" w:type="dxa"/>
          <w:tblLayout w:type="fixed"/>
          <w:tblPrExChange w:id="18" w:author="Weber, Michael J [NREM]" w:date="2020-02-14T10:09:00Z">
            <w:tblPrEx>
              <w:tblW w:w="5000" w:type="pct"/>
              <w:tblInd w:w="-90" w:type="dxa"/>
              <w:tblLayout w:type="fixed"/>
            </w:tblPrEx>
          </w:tblPrExChange>
        </w:tblPrEx>
        <w:trPr>
          <w:gridAfter w:val="3"/>
          <w:wAfter w:w="121" w:type="pct"/>
          <w:trHeight w:val="954"/>
          <w:trPrChange w:id="19" w:author="Weber, Michael J [NREM]" w:date="2020-02-14T10:09:00Z">
            <w:trPr>
              <w:gridAfter w:val="3"/>
              <w:wAfter w:w="121" w:type="pct"/>
              <w:trHeight w:val="315"/>
            </w:trPr>
          </w:trPrChange>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Change w:id="20" w:author="Weber, Michael J [NREM]" w:date="2020-02-14T10:09:00Z">
              <w:tcPr>
                <w:tcW w:w="1065" w:type="pct"/>
                <w:shd w:val="clear" w:color="auto" w:fill="auto"/>
              </w:tcPr>
            </w:tcPrChange>
          </w:tcPr>
          <w:p w14:paraId="7DA061B2" w14:textId="77777777" w:rsidR="0098041A" w:rsidRDefault="0098041A" w:rsidP="00EB4EB8">
            <w:pPr>
              <w:spacing w:line="259" w:lineRule="auto"/>
              <w:rPr>
                <w:b w:val="0"/>
              </w:rPr>
            </w:pPr>
            <w:r w:rsidRPr="00CE5D2C">
              <w:rPr>
                <w:b w:val="0"/>
              </w:rPr>
              <w:t xml:space="preserve">Center Lake </w:t>
            </w:r>
          </w:p>
          <w:p w14:paraId="1A1582FF" w14:textId="77777777" w:rsidR="0098041A" w:rsidRDefault="0098041A" w:rsidP="00EB4EB8">
            <w:pPr>
              <w:spacing w:line="259" w:lineRule="auto"/>
              <w:rPr>
                <w:b w:val="0"/>
              </w:rPr>
            </w:pPr>
            <w:r>
              <w:rPr>
                <w:b w:val="0"/>
              </w:rPr>
              <w:t xml:space="preserve">                      2017</w:t>
            </w:r>
          </w:p>
          <w:p w14:paraId="36717955" w14:textId="45793D06" w:rsidR="0098041A" w:rsidRPr="00CE5D2C" w:rsidRDefault="0098041A" w:rsidP="00EB4EB8">
            <w:pPr>
              <w:spacing w:line="259" w:lineRule="auto"/>
              <w:rPr>
                <w:b w:val="0"/>
              </w:rPr>
            </w:pPr>
            <w:r>
              <w:rPr>
                <w:b w:val="0"/>
              </w:rPr>
              <w:t xml:space="preserve">                      2018</w:t>
            </w:r>
          </w:p>
        </w:tc>
        <w:tc>
          <w:tcPr>
            <w:tcW w:w="586" w:type="pct"/>
            <w:shd w:val="clear" w:color="auto" w:fill="auto"/>
            <w:tcPrChange w:id="21" w:author="Weber, Michael J [NREM]" w:date="2020-02-14T10:09:00Z">
              <w:tcPr>
                <w:tcW w:w="586" w:type="pct"/>
                <w:shd w:val="clear" w:color="auto" w:fill="auto"/>
              </w:tcPr>
            </w:tcPrChange>
          </w:tcPr>
          <w:p w14:paraId="0F9EB3E9"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0CAEA66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704</w:t>
            </w:r>
          </w:p>
          <w:p w14:paraId="0A421040" w14:textId="45289FB3"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676</w:t>
            </w:r>
          </w:p>
        </w:tc>
        <w:tc>
          <w:tcPr>
            <w:tcW w:w="586" w:type="pct"/>
            <w:shd w:val="clear" w:color="auto" w:fill="auto"/>
            <w:tcPrChange w:id="22" w:author="Weber, Michael J [NREM]" w:date="2020-02-14T10:09:00Z">
              <w:tcPr>
                <w:tcW w:w="586" w:type="pct"/>
                <w:shd w:val="clear" w:color="auto" w:fill="auto"/>
              </w:tcPr>
            </w:tcPrChange>
          </w:tcPr>
          <w:p w14:paraId="1BF32C81"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F91340"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699</w:t>
            </w:r>
          </w:p>
          <w:p w14:paraId="03C41091" w14:textId="7B8B0AB5"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585</w:t>
            </w:r>
          </w:p>
        </w:tc>
        <w:tc>
          <w:tcPr>
            <w:tcW w:w="606" w:type="pct"/>
            <w:shd w:val="clear" w:color="auto" w:fill="auto"/>
            <w:tcPrChange w:id="23" w:author="Weber, Michael J [NREM]" w:date="2020-02-14T10:09:00Z">
              <w:tcPr>
                <w:tcW w:w="606" w:type="pct"/>
                <w:shd w:val="clear" w:color="auto" w:fill="auto"/>
              </w:tcPr>
            </w:tcPrChange>
          </w:tcPr>
          <w:p w14:paraId="737990D6"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A175F3"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0.2795</w:t>
            </w:r>
          </w:p>
          <w:p w14:paraId="37F6CC59" w14:textId="26D839F7"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0.2442</w:t>
            </w:r>
          </w:p>
        </w:tc>
        <w:tc>
          <w:tcPr>
            <w:tcW w:w="664" w:type="pct"/>
            <w:gridSpan w:val="3"/>
            <w:shd w:val="clear" w:color="auto" w:fill="auto"/>
            <w:tcPrChange w:id="24" w:author="Weber, Michael J [NREM]" w:date="2020-02-14T10:09:00Z">
              <w:tcPr>
                <w:tcW w:w="664" w:type="pct"/>
                <w:gridSpan w:val="3"/>
                <w:shd w:val="clear" w:color="auto" w:fill="auto"/>
              </w:tcPr>
            </w:tcPrChange>
          </w:tcPr>
          <w:p w14:paraId="34A4CA9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D4D48B"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0.0563</w:t>
            </w:r>
          </w:p>
          <w:p w14:paraId="309A5FD6" w14:textId="405A6CCC"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0.2933</w:t>
            </w:r>
          </w:p>
        </w:tc>
        <w:tc>
          <w:tcPr>
            <w:tcW w:w="584" w:type="pct"/>
            <w:shd w:val="clear" w:color="auto" w:fill="auto"/>
            <w:tcPrChange w:id="25" w:author="Weber, Michael J [NREM]" w:date="2020-02-14T10:09:00Z">
              <w:tcPr>
                <w:tcW w:w="584" w:type="pct"/>
                <w:shd w:val="clear" w:color="auto" w:fill="auto"/>
              </w:tcPr>
            </w:tcPrChange>
          </w:tcPr>
          <w:p w14:paraId="431D2DA5"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p>
          <w:p w14:paraId="2C394E5A" w14:textId="77777777" w:rsidR="0098041A" w:rsidRDefault="0098041A" w:rsidP="00EB4EB8">
            <w:pPr>
              <w:spacing w:line="259" w:lineRule="auto"/>
              <w:jc w:val="center"/>
              <w:cnfStyle w:val="000000000000" w:firstRow="0" w:lastRow="0" w:firstColumn="0" w:lastColumn="0" w:oddVBand="0" w:evenVBand="0" w:oddHBand="0" w:evenHBand="0" w:firstRowFirstColumn="0" w:firstRowLastColumn="0" w:lastRowFirstColumn="0" w:lastRowLastColumn="0"/>
            </w:pPr>
            <w:r>
              <w:t>-1.243</w:t>
            </w:r>
          </w:p>
          <w:p w14:paraId="28913196" w14:textId="4BABD6D4" w:rsidR="004B4B86" w:rsidRPr="00CE5D2C" w:rsidRDefault="004B4B86" w:rsidP="00EB4EB8">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t>-4.221</w:t>
            </w:r>
          </w:p>
        </w:tc>
        <w:tc>
          <w:tcPr>
            <w:tcW w:w="788" w:type="pct"/>
            <w:gridSpan w:val="2"/>
            <w:shd w:val="clear" w:color="auto" w:fill="auto"/>
            <w:tcPrChange w:id="26" w:author="Weber, Michael J [NREM]" w:date="2020-02-14T10:09:00Z">
              <w:tcPr>
                <w:tcW w:w="788" w:type="pct"/>
                <w:gridSpan w:val="2"/>
                <w:shd w:val="clear" w:color="auto" w:fill="auto"/>
              </w:tcPr>
            </w:tcPrChange>
          </w:tcPr>
          <w:p w14:paraId="74F7FAD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B95C03D"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-13.11</w:t>
            </w:r>
          </w:p>
          <w:p w14:paraId="4CB68C87" w14:textId="4702556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-3.298</w:t>
            </w:r>
          </w:p>
        </w:tc>
      </w:tr>
      <w:tr w:rsidR="0098041A" w:rsidRPr="00977B47" w14:paraId="3A2DB9C4" w14:textId="77777777" w:rsidTr="00AB30F2">
        <w:tblPrEx>
          <w:tblW w:w="5000" w:type="pct"/>
          <w:tblInd w:w="-90" w:type="dxa"/>
          <w:tblLayout w:type="fixed"/>
          <w:tblPrExChange w:id="27" w:author="Weber, Michael J [NREM]" w:date="2020-02-14T10:09:00Z">
            <w:tblPrEx>
              <w:tblW w:w="5000" w:type="pct"/>
              <w:tblInd w:w="-90" w:type="dxa"/>
              <w:tblLayout w:type="fixed"/>
            </w:tblPrEx>
          </w:tblPrExChange>
        </w:tblPrEx>
        <w:trPr>
          <w:gridAfter w:val="3"/>
          <w:cnfStyle w:val="000000100000" w:firstRow="0" w:lastRow="0" w:firstColumn="0" w:lastColumn="0" w:oddVBand="0" w:evenVBand="0" w:oddHBand="1" w:evenHBand="0" w:firstRowFirstColumn="0" w:firstRowLastColumn="0" w:lastRowFirstColumn="0" w:lastRowLastColumn="0"/>
          <w:wAfter w:w="121" w:type="pct"/>
          <w:trHeight w:val="954"/>
          <w:trPrChange w:id="28" w:author="Weber, Michael J [NREM]" w:date="2020-02-14T10:09:00Z">
            <w:trPr>
              <w:gridAfter w:val="3"/>
              <w:wAfter w:w="121" w:type="pct"/>
              <w:trHeight w:val="315"/>
            </w:trPr>
          </w:trPrChange>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Change w:id="29" w:author="Weber, Michael J [NREM]" w:date="2020-02-14T10:09:00Z">
              <w:tcPr>
                <w:tcW w:w="1065" w:type="pct"/>
                <w:shd w:val="clear" w:color="auto" w:fill="auto"/>
              </w:tcPr>
            </w:tcPrChange>
          </w:tcPr>
          <w:p w14:paraId="587F07CB" w14:textId="77777777" w:rsidR="0098041A" w:rsidRDefault="0098041A" w:rsidP="00EB4EB8">
            <w:pPr>
              <w:spacing w:line="259" w:lineRule="auto"/>
              <w:cnfStyle w:val="001000100000" w:firstRow="0" w:lastRow="0" w:firstColumn="1" w:lastColumn="0" w:oddVBand="0" w:evenVBand="0" w:oddHBand="1" w:evenHBand="0" w:firstRowFirstColumn="0" w:firstRowLastColumn="0" w:lastRowFirstColumn="0" w:lastRowLastColumn="0"/>
              <w:rPr>
                <w:b w:val="0"/>
              </w:rPr>
            </w:pPr>
            <w:r>
              <w:rPr>
                <w:b w:val="0"/>
              </w:rPr>
              <w:t>Five Island Lake</w:t>
            </w:r>
          </w:p>
          <w:p w14:paraId="71D3FE20" w14:textId="77777777" w:rsidR="0098041A" w:rsidRDefault="0098041A" w:rsidP="00EB4EB8">
            <w:pPr>
              <w:spacing w:line="259" w:lineRule="auto"/>
              <w:cnfStyle w:val="001000100000" w:firstRow="0" w:lastRow="0" w:firstColumn="1" w:lastColumn="0" w:oddVBand="0" w:evenVBand="0" w:oddHBand="1" w:evenHBand="0" w:firstRowFirstColumn="0" w:firstRowLastColumn="0" w:lastRowFirstColumn="0" w:lastRowLastColumn="0"/>
              <w:rPr>
                <w:b w:val="0"/>
              </w:rPr>
            </w:pPr>
            <w:r>
              <w:rPr>
                <w:b w:val="0"/>
              </w:rPr>
              <w:t xml:space="preserve">                      2017</w:t>
            </w:r>
          </w:p>
          <w:p w14:paraId="231B15C0" w14:textId="2CA8380E" w:rsidR="0098041A" w:rsidRPr="00CE5D2C" w:rsidRDefault="0098041A" w:rsidP="00EB4EB8">
            <w:pPr>
              <w:spacing w:line="259" w:lineRule="auto"/>
              <w:cnfStyle w:val="001000100000" w:firstRow="0" w:lastRow="0" w:firstColumn="1" w:lastColumn="0" w:oddVBand="0" w:evenVBand="0" w:oddHBand="1" w:evenHBand="0" w:firstRowFirstColumn="0" w:firstRowLastColumn="0" w:lastRowFirstColumn="0" w:lastRowLastColumn="0"/>
              <w:rPr>
                <w:b w:val="0"/>
              </w:rPr>
            </w:pPr>
            <w:r>
              <w:rPr>
                <w:b w:val="0"/>
              </w:rPr>
              <w:t xml:space="preserve">                      2018</w:t>
            </w:r>
          </w:p>
        </w:tc>
        <w:tc>
          <w:tcPr>
            <w:tcW w:w="586" w:type="pct"/>
            <w:shd w:val="clear" w:color="auto" w:fill="auto"/>
            <w:tcPrChange w:id="30" w:author="Weber, Michael J [NREM]" w:date="2020-02-14T10:09:00Z">
              <w:tcPr>
                <w:tcW w:w="586" w:type="pct"/>
                <w:shd w:val="clear" w:color="auto" w:fill="auto"/>
              </w:tcPr>
            </w:tcPrChange>
          </w:tcPr>
          <w:p w14:paraId="17F4225A"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08C24557"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611E1B20" w14:textId="3B503390"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680</w:t>
            </w:r>
          </w:p>
        </w:tc>
        <w:tc>
          <w:tcPr>
            <w:tcW w:w="586" w:type="pct"/>
            <w:shd w:val="clear" w:color="auto" w:fill="auto"/>
            <w:tcPrChange w:id="31" w:author="Weber, Michael J [NREM]" w:date="2020-02-14T10:09:00Z">
              <w:tcPr>
                <w:tcW w:w="586" w:type="pct"/>
                <w:shd w:val="clear" w:color="auto" w:fill="auto"/>
              </w:tcPr>
            </w:tcPrChange>
          </w:tcPr>
          <w:p w14:paraId="287AC19E"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18A859"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5B037330" w14:textId="28EFFD95"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675</w:t>
            </w:r>
          </w:p>
        </w:tc>
        <w:tc>
          <w:tcPr>
            <w:tcW w:w="606" w:type="pct"/>
            <w:shd w:val="clear" w:color="auto" w:fill="auto"/>
            <w:tcPrChange w:id="32" w:author="Weber, Michael J [NREM]" w:date="2020-02-14T10:09:00Z">
              <w:tcPr>
                <w:tcW w:w="606" w:type="pct"/>
                <w:shd w:val="clear" w:color="auto" w:fill="auto"/>
              </w:tcPr>
            </w:tcPrChange>
          </w:tcPr>
          <w:p w14:paraId="143F4847"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57A4C9A4"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E66ED1A" w14:textId="7764A61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0.6044</w:t>
            </w:r>
          </w:p>
        </w:tc>
        <w:tc>
          <w:tcPr>
            <w:tcW w:w="664" w:type="pct"/>
            <w:gridSpan w:val="3"/>
            <w:shd w:val="clear" w:color="auto" w:fill="auto"/>
            <w:tcPrChange w:id="33" w:author="Weber, Michael J [NREM]" w:date="2020-02-14T10:09:00Z">
              <w:tcPr>
                <w:tcW w:w="664" w:type="pct"/>
                <w:gridSpan w:val="3"/>
                <w:shd w:val="clear" w:color="auto" w:fill="auto"/>
              </w:tcPr>
            </w:tcPrChange>
          </w:tcPr>
          <w:p w14:paraId="111202C8"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4A4929C"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3DA2D12B" w14:textId="4057D27B"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0.4223</w:t>
            </w:r>
          </w:p>
        </w:tc>
        <w:tc>
          <w:tcPr>
            <w:tcW w:w="584" w:type="pct"/>
            <w:shd w:val="clear" w:color="auto" w:fill="auto"/>
            <w:tcPrChange w:id="34" w:author="Weber, Michael J [NREM]" w:date="2020-02-14T10:09:00Z">
              <w:tcPr>
                <w:tcW w:w="584" w:type="pct"/>
                <w:shd w:val="clear" w:color="auto" w:fill="auto"/>
              </w:tcPr>
            </w:tcPrChange>
          </w:tcPr>
          <w:p w14:paraId="492C5810" w14:textId="77777777" w:rsidR="0098041A" w:rsidRDefault="0098041A" w:rsidP="00EB4EB8">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95A0AA" w14:textId="77777777"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N/A</w:t>
            </w:r>
          </w:p>
          <w:p w14:paraId="2A3F267B" w14:textId="14219B48" w:rsidR="004B4B86" w:rsidRDefault="004B4B86" w:rsidP="00EB4EB8">
            <w:pPr>
              <w:spacing w:line="259" w:lineRule="auto"/>
              <w:jc w:val="center"/>
              <w:cnfStyle w:val="000000100000" w:firstRow="0" w:lastRow="0" w:firstColumn="0" w:lastColumn="0" w:oddVBand="0" w:evenVBand="0" w:oddHBand="1" w:evenHBand="0" w:firstRowFirstColumn="0" w:firstRowLastColumn="0" w:lastRowFirstColumn="0" w:lastRowLastColumn="0"/>
            </w:pPr>
            <w:r>
              <w:t>1.869</w:t>
            </w:r>
          </w:p>
        </w:tc>
        <w:tc>
          <w:tcPr>
            <w:tcW w:w="788" w:type="pct"/>
            <w:gridSpan w:val="2"/>
            <w:shd w:val="clear" w:color="auto" w:fill="auto"/>
            <w:tcPrChange w:id="35" w:author="Weber, Michael J [NREM]" w:date="2020-02-14T10:09:00Z">
              <w:tcPr>
                <w:tcW w:w="788" w:type="pct"/>
                <w:gridSpan w:val="2"/>
                <w:shd w:val="clear" w:color="auto" w:fill="auto"/>
              </w:tcPr>
            </w:tcPrChange>
          </w:tcPr>
          <w:p w14:paraId="14AA5D36"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0D356CC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3B3F794" w14:textId="0C7EEE66"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-0.446</w:t>
            </w:r>
          </w:p>
        </w:tc>
      </w:tr>
      <w:tr w:rsidR="0098041A" w:rsidRPr="00977B47" w14:paraId="0DC7E910" w14:textId="77777777" w:rsidTr="0098041A">
        <w:trPr>
          <w:gridAfter w:val="3"/>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
          <w:p w14:paraId="6260BD4C" w14:textId="77777777" w:rsidR="0098041A" w:rsidRDefault="0098041A" w:rsidP="00EB4EB8">
            <w:pPr>
              <w:rPr>
                <w:b w:val="0"/>
              </w:rPr>
            </w:pPr>
            <w:r w:rsidRPr="00CE5D2C">
              <w:rPr>
                <w:b w:val="0"/>
              </w:rPr>
              <w:t>North Twin Lake</w:t>
            </w:r>
          </w:p>
          <w:p w14:paraId="771B8FF1" w14:textId="77777777" w:rsidR="0098041A" w:rsidRDefault="0098041A" w:rsidP="00EB4EB8">
            <w:pPr>
              <w:rPr>
                <w:b w:val="0"/>
              </w:rPr>
            </w:pPr>
            <w:r>
              <w:rPr>
                <w:b w:val="0"/>
              </w:rPr>
              <w:t xml:space="preserve">                      2017</w:t>
            </w:r>
          </w:p>
          <w:p w14:paraId="6C9B08D0" w14:textId="505EAED7" w:rsidR="0098041A" w:rsidRPr="00CE5D2C" w:rsidRDefault="0098041A" w:rsidP="00EB4EB8">
            <w:pPr>
              <w:rPr>
                <w:b w:val="0"/>
              </w:rPr>
            </w:pPr>
            <w:r>
              <w:rPr>
                <w:b w:val="0"/>
              </w:rPr>
              <w:t xml:space="preserve">                      2018</w:t>
            </w:r>
          </w:p>
        </w:tc>
        <w:tc>
          <w:tcPr>
            <w:tcW w:w="586" w:type="pct"/>
            <w:shd w:val="clear" w:color="auto" w:fill="auto"/>
          </w:tcPr>
          <w:p w14:paraId="66A0E1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889D5F1"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675</w:t>
            </w:r>
          </w:p>
          <w:p w14:paraId="3717478B" w14:textId="0B01A0B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778</w:t>
            </w:r>
          </w:p>
        </w:tc>
        <w:tc>
          <w:tcPr>
            <w:tcW w:w="586" w:type="pct"/>
            <w:shd w:val="clear" w:color="auto" w:fill="auto"/>
          </w:tcPr>
          <w:p w14:paraId="09647D1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4B426C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633</w:t>
            </w:r>
          </w:p>
          <w:p w14:paraId="5E23DDB3" w14:textId="68CB4174"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737</w:t>
            </w:r>
          </w:p>
        </w:tc>
        <w:tc>
          <w:tcPr>
            <w:tcW w:w="606" w:type="pct"/>
            <w:shd w:val="clear" w:color="auto" w:fill="auto"/>
          </w:tcPr>
          <w:p w14:paraId="6C42371E"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15CECF0"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0.2016</w:t>
            </w:r>
          </w:p>
          <w:p w14:paraId="25E0DB42" w14:textId="348ACFD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0.1714</w:t>
            </w:r>
          </w:p>
        </w:tc>
        <w:tc>
          <w:tcPr>
            <w:tcW w:w="664" w:type="pct"/>
            <w:gridSpan w:val="3"/>
            <w:shd w:val="clear" w:color="auto" w:fill="auto"/>
          </w:tcPr>
          <w:p w14:paraId="115B1B36"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729375B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0.2388</w:t>
            </w:r>
          </w:p>
          <w:p w14:paraId="74DD74EF" w14:textId="056EB53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0.2089</w:t>
            </w:r>
          </w:p>
        </w:tc>
        <w:tc>
          <w:tcPr>
            <w:tcW w:w="584" w:type="pct"/>
            <w:shd w:val="clear" w:color="auto" w:fill="auto"/>
          </w:tcPr>
          <w:p w14:paraId="34D75238"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5ECA6807"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-2.387</w:t>
            </w:r>
          </w:p>
          <w:p w14:paraId="05AD523B" w14:textId="19CE4F17"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-3.410</w:t>
            </w:r>
          </w:p>
        </w:tc>
        <w:tc>
          <w:tcPr>
            <w:tcW w:w="788" w:type="pct"/>
            <w:gridSpan w:val="2"/>
            <w:shd w:val="clear" w:color="auto" w:fill="auto"/>
          </w:tcPr>
          <w:p w14:paraId="7F30282B"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F2C5095"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-2.888</w:t>
            </w:r>
          </w:p>
          <w:p w14:paraId="3BDC4ECD" w14:textId="62956E5C"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-6.293</w:t>
            </w:r>
          </w:p>
        </w:tc>
      </w:tr>
      <w:tr w:rsidR="0098041A" w:rsidRPr="00977B47" w14:paraId="6C7274A3" w14:textId="77777777" w:rsidTr="00AB30F2">
        <w:tblPrEx>
          <w:tblW w:w="5000" w:type="pct"/>
          <w:tblInd w:w="-90" w:type="dxa"/>
          <w:tblLayout w:type="fixed"/>
          <w:tblPrExChange w:id="36" w:author="Weber, Michael J [NREM]" w:date="2020-02-14T10:09:00Z">
            <w:tblPrEx>
              <w:tblW w:w="5000" w:type="pct"/>
              <w:tblInd w:w="-90" w:type="dxa"/>
              <w:tblLayout w:type="fixed"/>
            </w:tblPrEx>
          </w:tblPrExChange>
        </w:tblPrEx>
        <w:trPr>
          <w:gridAfter w:val="3"/>
          <w:cnfStyle w:val="000000100000" w:firstRow="0" w:lastRow="0" w:firstColumn="0" w:lastColumn="0" w:oddVBand="0" w:evenVBand="0" w:oddHBand="1" w:evenHBand="0" w:firstRowFirstColumn="0" w:firstRowLastColumn="0" w:lastRowFirstColumn="0" w:lastRowLastColumn="0"/>
          <w:wAfter w:w="121" w:type="pct"/>
          <w:trHeight w:val="945"/>
          <w:trPrChange w:id="37" w:author="Weber, Michael J [NREM]" w:date="2020-02-14T10:09:00Z">
            <w:trPr>
              <w:gridAfter w:val="3"/>
              <w:wAfter w:w="121" w:type="pct"/>
              <w:trHeight w:val="270"/>
            </w:trPr>
          </w:trPrChange>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Change w:id="38" w:author="Weber, Michael J [NREM]" w:date="2020-02-14T10:09:00Z">
              <w:tcPr>
                <w:tcW w:w="1065" w:type="pct"/>
                <w:shd w:val="clear" w:color="auto" w:fill="auto"/>
              </w:tcPr>
            </w:tcPrChange>
          </w:tcPr>
          <w:p w14:paraId="786A773A" w14:textId="77777777" w:rsidR="0098041A" w:rsidRDefault="0098041A" w:rsidP="00EB4EB8">
            <w:pPr>
              <w:cnfStyle w:val="001000100000" w:firstRow="0" w:lastRow="0" w:firstColumn="1" w:lastColumn="0" w:oddVBand="0" w:evenVBand="0" w:oddHBand="1" w:evenHBand="0" w:firstRowFirstColumn="0" w:firstRowLastColumn="0" w:lastRowFirstColumn="0" w:lastRowLastColumn="0"/>
              <w:rPr>
                <w:b w:val="0"/>
              </w:rPr>
            </w:pPr>
            <w:r>
              <w:rPr>
                <w:b w:val="0"/>
              </w:rPr>
              <w:t>Silver Lake</w:t>
            </w:r>
          </w:p>
          <w:p w14:paraId="517AB83A" w14:textId="77777777" w:rsidR="0098041A" w:rsidRDefault="0098041A" w:rsidP="00EB4EB8">
            <w:pPr>
              <w:cnfStyle w:val="001000100000" w:firstRow="0" w:lastRow="0" w:firstColumn="1" w:lastColumn="0" w:oddVBand="0" w:evenVBand="0" w:oddHBand="1" w:evenHBand="0" w:firstRowFirstColumn="0" w:firstRowLastColumn="0" w:lastRowFirstColumn="0" w:lastRowLastColumn="0"/>
              <w:rPr>
                <w:b w:val="0"/>
              </w:rPr>
            </w:pPr>
            <w:r>
              <w:rPr>
                <w:b w:val="0"/>
              </w:rPr>
              <w:t xml:space="preserve">                      2017</w:t>
            </w:r>
          </w:p>
          <w:p w14:paraId="31C600E4" w14:textId="79E7BB85" w:rsidR="0098041A" w:rsidRPr="00CE5D2C" w:rsidRDefault="0098041A" w:rsidP="00EB4EB8">
            <w:pPr>
              <w:cnfStyle w:val="001000100000" w:firstRow="0" w:lastRow="0" w:firstColumn="1" w:lastColumn="0" w:oddVBand="0" w:evenVBand="0" w:oddHBand="1" w:evenHBand="0" w:firstRowFirstColumn="0" w:firstRowLastColumn="0" w:lastRowFirstColumn="0" w:lastRowLastColumn="0"/>
              <w:rPr>
                <w:b w:val="0"/>
              </w:rPr>
            </w:pPr>
            <w:r>
              <w:rPr>
                <w:b w:val="0"/>
              </w:rPr>
              <w:t xml:space="preserve">                      2018</w:t>
            </w:r>
          </w:p>
        </w:tc>
        <w:tc>
          <w:tcPr>
            <w:tcW w:w="586" w:type="pct"/>
            <w:shd w:val="clear" w:color="auto" w:fill="auto"/>
            <w:tcPrChange w:id="39" w:author="Weber, Michael J [NREM]" w:date="2020-02-14T10:09:00Z">
              <w:tcPr>
                <w:tcW w:w="586" w:type="pct"/>
                <w:shd w:val="clear" w:color="auto" w:fill="auto"/>
              </w:tcPr>
            </w:tcPrChange>
          </w:tcPr>
          <w:p w14:paraId="6E3BAD8F"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25D1FF3E"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41D087E" w14:textId="17FF1E7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746</w:t>
            </w:r>
          </w:p>
        </w:tc>
        <w:tc>
          <w:tcPr>
            <w:tcW w:w="586" w:type="pct"/>
            <w:shd w:val="clear" w:color="auto" w:fill="auto"/>
            <w:tcPrChange w:id="40" w:author="Weber, Michael J [NREM]" w:date="2020-02-14T10:09:00Z">
              <w:tcPr>
                <w:tcW w:w="586" w:type="pct"/>
                <w:shd w:val="clear" w:color="auto" w:fill="auto"/>
              </w:tcPr>
            </w:tcPrChange>
          </w:tcPr>
          <w:p w14:paraId="33829AE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743E9FA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38DB7F33" w14:textId="03BC4A25"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888</w:t>
            </w:r>
          </w:p>
        </w:tc>
        <w:tc>
          <w:tcPr>
            <w:tcW w:w="606" w:type="pct"/>
            <w:shd w:val="clear" w:color="auto" w:fill="auto"/>
            <w:tcPrChange w:id="41" w:author="Weber, Michael J [NREM]" w:date="2020-02-14T10:09:00Z">
              <w:tcPr>
                <w:tcW w:w="606" w:type="pct"/>
                <w:shd w:val="clear" w:color="auto" w:fill="auto"/>
              </w:tcPr>
            </w:tcPrChange>
          </w:tcPr>
          <w:p w14:paraId="1AFA7E63"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B6393D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7AB8E8F" w14:textId="120A2329"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0.6944</w:t>
            </w:r>
          </w:p>
        </w:tc>
        <w:tc>
          <w:tcPr>
            <w:tcW w:w="664" w:type="pct"/>
            <w:gridSpan w:val="3"/>
            <w:shd w:val="clear" w:color="auto" w:fill="auto"/>
            <w:tcPrChange w:id="42" w:author="Weber, Michael J [NREM]" w:date="2020-02-14T10:09:00Z">
              <w:tcPr>
                <w:tcW w:w="664" w:type="pct"/>
                <w:gridSpan w:val="3"/>
                <w:shd w:val="clear" w:color="auto" w:fill="auto"/>
              </w:tcPr>
            </w:tcPrChange>
          </w:tcPr>
          <w:p w14:paraId="0A3F359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9D079C3"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6B88E547" w14:textId="203D4B2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0.1702</w:t>
            </w:r>
          </w:p>
        </w:tc>
        <w:tc>
          <w:tcPr>
            <w:tcW w:w="584" w:type="pct"/>
            <w:shd w:val="clear" w:color="auto" w:fill="auto"/>
            <w:tcPrChange w:id="43" w:author="Weber, Michael J [NREM]" w:date="2020-02-14T10:09:00Z">
              <w:tcPr>
                <w:tcW w:w="584" w:type="pct"/>
                <w:shd w:val="clear" w:color="auto" w:fill="auto"/>
              </w:tcPr>
            </w:tcPrChange>
          </w:tcPr>
          <w:p w14:paraId="7A4B444C"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5A82C5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DD0D31E" w14:textId="7D7A7252"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0.715</w:t>
            </w:r>
          </w:p>
        </w:tc>
        <w:tc>
          <w:tcPr>
            <w:tcW w:w="788" w:type="pct"/>
            <w:gridSpan w:val="2"/>
            <w:shd w:val="clear" w:color="auto" w:fill="auto"/>
            <w:tcPrChange w:id="44" w:author="Weber, Michael J [NREM]" w:date="2020-02-14T10:09:00Z">
              <w:tcPr>
                <w:tcW w:w="788" w:type="pct"/>
                <w:gridSpan w:val="2"/>
                <w:shd w:val="clear" w:color="auto" w:fill="auto"/>
              </w:tcPr>
            </w:tcPrChange>
          </w:tcPr>
          <w:p w14:paraId="7B1C8902"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438F4CC2"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F402FB1" w14:textId="6AE4158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-1.569</w:t>
            </w:r>
          </w:p>
        </w:tc>
      </w:tr>
      <w:tr w:rsidR="0098041A" w:rsidRPr="00977B47" w14:paraId="54D67B1F" w14:textId="77777777" w:rsidTr="00AB30F2">
        <w:tblPrEx>
          <w:tblW w:w="5000" w:type="pct"/>
          <w:tblInd w:w="-90" w:type="dxa"/>
          <w:tblLayout w:type="fixed"/>
          <w:tblPrExChange w:id="45" w:author="Weber, Michael J [NREM]" w:date="2020-02-14T10:09:00Z">
            <w:tblPrEx>
              <w:tblW w:w="5000" w:type="pct"/>
              <w:tblInd w:w="-90" w:type="dxa"/>
              <w:tblLayout w:type="fixed"/>
            </w:tblPrEx>
          </w:tblPrExChange>
        </w:tblPrEx>
        <w:trPr>
          <w:gridAfter w:val="3"/>
          <w:wAfter w:w="121" w:type="pct"/>
          <w:trHeight w:val="873"/>
          <w:trPrChange w:id="46" w:author="Weber, Michael J [NREM]" w:date="2020-02-14T10:09:00Z">
            <w:trPr>
              <w:gridAfter w:val="3"/>
              <w:wAfter w:w="121" w:type="pct"/>
              <w:trHeight w:val="270"/>
            </w:trPr>
          </w:trPrChange>
        </w:trPr>
        <w:tc>
          <w:tcPr>
            <w:cnfStyle w:val="001000000000" w:firstRow="0" w:lastRow="0" w:firstColumn="1" w:lastColumn="0" w:oddVBand="0" w:evenVBand="0" w:oddHBand="0" w:evenHBand="0" w:firstRowFirstColumn="0" w:firstRowLastColumn="0" w:lastRowFirstColumn="0" w:lastRowLastColumn="0"/>
            <w:tcW w:w="1065" w:type="pct"/>
            <w:shd w:val="clear" w:color="auto" w:fill="auto"/>
            <w:tcPrChange w:id="47" w:author="Weber, Michael J [NREM]" w:date="2020-02-14T10:09:00Z">
              <w:tcPr>
                <w:tcW w:w="1065" w:type="pct"/>
                <w:shd w:val="clear" w:color="auto" w:fill="auto"/>
              </w:tcPr>
            </w:tcPrChange>
          </w:tcPr>
          <w:p w14:paraId="0B82FE9C" w14:textId="77777777" w:rsidR="0098041A" w:rsidRDefault="0098041A" w:rsidP="00EB4EB8">
            <w:pPr>
              <w:rPr>
                <w:b w:val="0"/>
              </w:rPr>
            </w:pPr>
            <w:r w:rsidRPr="00CE5D2C">
              <w:rPr>
                <w:b w:val="0"/>
              </w:rPr>
              <w:t>South Twin Lake</w:t>
            </w:r>
          </w:p>
          <w:p w14:paraId="50EB100D" w14:textId="77777777" w:rsidR="0098041A" w:rsidRDefault="0098041A" w:rsidP="00EB4EB8">
            <w:pPr>
              <w:rPr>
                <w:b w:val="0"/>
              </w:rPr>
            </w:pPr>
            <w:r>
              <w:rPr>
                <w:b w:val="0"/>
              </w:rPr>
              <w:t xml:space="preserve">                      2017</w:t>
            </w:r>
          </w:p>
          <w:p w14:paraId="2362AD2A" w14:textId="3ABE606A" w:rsidR="0098041A" w:rsidRPr="00CE5D2C" w:rsidRDefault="0098041A" w:rsidP="00EB4EB8">
            <w:pPr>
              <w:rPr>
                <w:b w:val="0"/>
              </w:rPr>
            </w:pPr>
            <w:r>
              <w:rPr>
                <w:b w:val="0"/>
              </w:rPr>
              <w:t xml:space="preserve">                      2018</w:t>
            </w:r>
          </w:p>
        </w:tc>
        <w:tc>
          <w:tcPr>
            <w:tcW w:w="586" w:type="pct"/>
            <w:shd w:val="clear" w:color="auto" w:fill="auto"/>
            <w:tcPrChange w:id="48" w:author="Weber, Michael J [NREM]" w:date="2020-02-14T10:09:00Z">
              <w:tcPr>
                <w:tcW w:w="586" w:type="pct"/>
                <w:shd w:val="clear" w:color="auto" w:fill="auto"/>
              </w:tcPr>
            </w:tcPrChange>
          </w:tcPr>
          <w:p w14:paraId="5CC1013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B2D649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495</w:t>
            </w:r>
          </w:p>
          <w:p w14:paraId="7C5CE645" w14:textId="67D19E91"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390</w:t>
            </w:r>
          </w:p>
        </w:tc>
        <w:tc>
          <w:tcPr>
            <w:tcW w:w="586" w:type="pct"/>
            <w:shd w:val="clear" w:color="auto" w:fill="auto"/>
            <w:tcPrChange w:id="49" w:author="Weber, Michael J [NREM]" w:date="2020-02-14T10:09:00Z">
              <w:tcPr>
                <w:tcW w:w="586" w:type="pct"/>
                <w:shd w:val="clear" w:color="auto" w:fill="auto"/>
              </w:tcPr>
            </w:tcPrChange>
          </w:tcPr>
          <w:p w14:paraId="4F07C5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9995515"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579*</w:t>
            </w:r>
          </w:p>
          <w:p w14:paraId="3D8821D5" w14:textId="372E880B" w:rsidR="004B4B86" w:rsidRPr="00266708" w:rsidRDefault="00266708" w:rsidP="00EB4EB8">
            <w:pPr>
              <w:jc w:val="center"/>
              <w:cnfStyle w:val="000000000000" w:firstRow="0" w:lastRow="0" w:firstColumn="0" w:lastColumn="0" w:oddVBand="0" w:evenVBand="0" w:oddHBand="0" w:evenHBand="0" w:firstRowFirstColumn="0" w:firstRowLastColumn="0" w:lastRowFirstColumn="0" w:lastRowLastColumn="0"/>
            </w:pPr>
            <w:r>
              <w:t>-165*</w:t>
            </w:r>
          </w:p>
        </w:tc>
        <w:tc>
          <w:tcPr>
            <w:tcW w:w="606" w:type="pct"/>
            <w:shd w:val="clear" w:color="auto" w:fill="auto"/>
            <w:tcPrChange w:id="50" w:author="Weber, Michael J [NREM]" w:date="2020-02-14T10:09:00Z">
              <w:tcPr>
                <w:tcW w:w="606" w:type="pct"/>
                <w:shd w:val="clear" w:color="auto" w:fill="auto"/>
              </w:tcPr>
            </w:tcPrChange>
          </w:tcPr>
          <w:p w14:paraId="125D6D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D5D4273"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1.145</w:t>
            </w:r>
            <w:r w:rsidR="004B4B86">
              <w:t>1</w:t>
            </w:r>
          </w:p>
          <w:p w14:paraId="0DDB9B45" w14:textId="0BF675B2"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1.2754</w:t>
            </w:r>
          </w:p>
        </w:tc>
        <w:tc>
          <w:tcPr>
            <w:tcW w:w="664" w:type="pct"/>
            <w:gridSpan w:val="3"/>
            <w:shd w:val="clear" w:color="auto" w:fill="auto"/>
            <w:tcPrChange w:id="51" w:author="Weber, Michael J [NREM]" w:date="2020-02-14T10:09:00Z">
              <w:tcPr>
                <w:tcW w:w="664" w:type="pct"/>
                <w:gridSpan w:val="3"/>
                <w:shd w:val="clear" w:color="auto" w:fill="auto"/>
              </w:tcPr>
            </w:tcPrChange>
          </w:tcPr>
          <w:p w14:paraId="665D538C"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606236D0"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0.3066*</w:t>
            </w:r>
          </w:p>
          <w:p w14:paraId="07C3850F" w14:textId="4C0494B7"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-0.0214*</w:t>
            </w:r>
          </w:p>
        </w:tc>
        <w:tc>
          <w:tcPr>
            <w:tcW w:w="584" w:type="pct"/>
            <w:shd w:val="clear" w:color="auto" w:fill="auto"/>
            <w:tcPrChange w:id="52" w:author="Weber, Michael J [NREM]" w:date="2020-02-14T10:09:00Z">
              <w:tcPr>
                <w:tcW w:w="584" w:type="pct"/>
                <w:shd w:val="clear" w:color="auto" w:fill="auto"/>
              </w:tcPr>
            </w:tcPrChange>
          </w:tcPr>
          <w:p w14:paraId="47512374"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1FCA967A"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r>
              <w:t>1.061</w:t>
            </w:r>
          </w:p>
          <w:p w14:paraId="520E25FD" w14:textId="633DB3D3" w:rsidR="004B4B86" w:rsidRPr="00CE5D2C" w:rsidRDefault="004B4B86" w:rsidP="00EB4EB8">
            <w:pPr>
              <w:jc w:val="center"/>
              <w:cnfStyle w:val="000000000000" w:firstRow="0" w:lastRow="0" w:firstColumn="0" w:lastColumn="0" w:oddVBand="0" w:evenVBand="0" w:oddHBand="0" w:evenHBand="0" w:firstRowFirstColumn="0" w:firstRowLastColumn="0" w:lastRowFirstColumn="0" w:lastRowLastColumn="0"/>
              <w:rPr>
                <w:i/>
              </w:rPr>
            </w:pPr>
            <w:r>
              <w:t>0.147</w:t>
            </w:r>
          </w:p>
        </w:tc>
        <w:tc>
          <w:tcPr>
            <w:tcW w:w="788" w:type="pct"/>
            <w:gridSpan w:val="2"/>
            <w:shd w:val="clear" w:color="auto" w:fill="auto"/>
            <w:tcPrChange w:id="53" w:author="Weber, Michael J [NREM]" w:date="2020-02-14T10:09:00Z">
              <w:tcPr>
                <w:tcW w:w="788" w:type="pct"/>
                <w:gridSpan w:val="2"/>
                <w:shd w:val="clear" w:color="auto" w:fill="auto"/>
              </w:tcPr>
            </w:tcPrChange>
          </w:tcPr>
          <w:p w14:paraId="5804E199" w14:textId="77777777" w:rsidR="0098041A" w:rsidRDefault="0098041A" w:rsidP="00EB4EB8">
            <w:pPr>
              <w:jc w:val="center"/>
              <w:cnfStyle w:val="000000000000" w:firstRow="0" w:lastRow="0" w:firstColumn="0" w:lastColumn="0" w:oddVBand="0" w:evenVBand="0" w:oddHBand="0" w:evenHBand="0" w:firstRowFirstColumn="0" w:firstRowLastColumn="0" w:lastRowFirstColumn="0" w:lastRowLastColumn="0"/>
            </w:pPr>
          </w:p>
          <w:p w14:paraId="32DF5442" w14:textId="77777777" w:rsidR="0098041A" w:rsidRDefault="004B4B86" w:rsidP="00EB4EB8">
            <w:pPr>
              <w:jc w:val="center"/>
              <w:cnfStyle w:val="000000000000" w:firstRow="0" w:lastRow="0" w:firstColumn="0" w:lastColumn="0" w:oddVBand="0" w:evenVBand="0" w:oddHBand="0" w:evenHBand="0" w:firstRowFirstColumn="0" w:firstRowLastColumn="0" w:lastRowFirstColumn="0" w:lastRowLastColumn="0"/>
            </w:pPr>
            <w:r>
              <w:t>-1.296*</w:t>
            </w:r>
          </w:p>
          <w:p w14:paraId="7E9C7F8F" w14:textId="51A62FE0" w:rsidR="00266708" w:rsidRPr="00CE5D2C" w:rsidRDefault="00266708" w:rsidP="00EB4EB8">
            <w:pPr>
              <w:jc w:val="center"/>
              <w:cnfStyle w:val="000000000000" w:firstRow="0" w:lastRow="0" w:firstColumn="0" w:lastColumn="0" w:oddVBand="0" w:evenVBand="0" w:oddHBand="0" w:evenHBand="0" w:firstRowFirstColumn="0" w:firstRowLastColumn="0" w:lastRowFirstColumn="0" w:lastRowLastColumn="0"/>
              <w:rPr>
                <w:i/>
              </w:rPr>
            </w:pPr>
            <w:r>
              <w:t>-53.88*</w:t>
            </w:r>
          </w:p>
        </w:tc>
      </w:tr>
      <w:tr w:rsidR="0098041A" w:rsidRPr="00977B47" w14:paraId="0A9FE0AB" w14:textId="77777777" w:rsidTr="0098041A">
        <w:trPr>
          <w:gridAfter w:val="3"/>
          <w:cnfStyle w:val="000000100000" w:firstRow="0" w:lastRow="0" w:firstColumn="0" w:lastColumn="0" w:oddVBand="0" w:evenVBand="0" w:oddHBand="1" w:evenHBand="0" w:firstRowFirstColumn="0" w:firstRowLastColumn="0" w:lastRowFirstColumn="0" w:lastRowLastColumn="0"/>
          <w:wAfter w:w="121" w:type="pct"/>
          <w:trHeight w:val="270"/>
        </w:trPr>
        <w:tc>
          <w:tcPr>
            <w:cnfStyle w:val="001000000000" w:firstRow="0" w:lastRow="0" w:firstColumn="1" w:lastColumn="0" w:oddVBand="0" w:evenVBand="0" w:oddHBand="0" w:evenHBand="0" w:firstRowFirstColumn="0" w:firstRowLastColumn="0" w:lastRowFirstColumn="0" w:lastRowLastColumn="0"/>
            <w:tcW w:w="1065" w:type="pct"/>
            <w:tcBorders>
              <w:bottom w:val="single" w:sz="4" w:space="0" w:color="auto"/>
            </w:tcBorders>
            <w:shd w:val="clear" w:color="auto" w:fill="auto"/>
          </w:tcPr>
          <w:p w14:paraId="5EF69A16" w14:textId="77777777" w:rsidR="0098041A" w:rsidRDefault="0098041A" w:rsidP="00EB4EB8">
            <w:pPr>
              <w:rPr>
                <w:b w:val="0"/>
              </w:rPr>
            </w:pPr>
            <w:r>
              <w:rPr>
                <w:b w:val="0"/>
              </w:rPr>
              <w:t>Storm Lake</w:t>
            </w:r>
          </w:p>
          <w:p w14:paraId="5F1E3326" w14:textId="77777777" w:rsidR="0098041A" w:rsidRDefault="0098041A" w:rsidP="00EB4EB8">
            <w:pPr>
              <w:rPr>
                <w:b w:val="0"/>
              </w:rPr>
            </w:pPr>
            <w:r>
              <w:rPr>
                <w:b w:val="0"/>
              </w:rPr>
              <w:t xml:space="preserve">                      2017</w:t>
            </w:r>
          </w:p>
          <w:p w14:paraId="16D00355" w14:textId="658EF2EB" w:rsidR="0098041A" w:rsidRPr="00CE5D2C" w:rsidRDefault="0098041A" w:rsidP="00EB4EB8">
            <w:pPr>
              <w:rPr>
                <w:b w:val="0"/>
              </w:rPr>
            </w:pPr>
            <w:r>
              <w:rPr>
                <w:b w:val="0"/>
              </w:rPr>
              <w:t xml:space="preserve">                      2018</w:t>
            </w:r>
          </w:p>
        </w:tc>
        <w:tc>
          <w:tcPr>
            <w:tcW w:w="586" w:type="pct"/>
            <w:tcBorders>
              <w:bottom w:val="single" w:sz="4" w:space="0" w:color="auto"/>
            </w:tcBorders>
            <w:shd w:val="clear" w:color="auto" w:fill="auto"/>
          </w:tcPr>
          <w:p w14:paraId="37E3B90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3BCE190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51C8A94" w14:textId="1F7CAC14"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502</w:t>
            </w:r>
            <w:r w:rsidR="00EA3FF8">
              <w:t>*</w:t>
            </w:r>
          </w:p>
        </w:tc>
        <w:tc>
          <w:tcPr>
            <w:tcW w:w="586" w:type="pct"/>
            <w:tcBorders>
              <w:bottom w:val="single" w:sz="4" w:space="0" w:color="auto"/>
            </w:tcBorders>
            <w:shd w:val="clear" w:color="auto" w:fill="auto"/>
          </w:tcPr>
          <w:p w14:paraId="23F24B0E"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08DB519"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FD1A2B" w14:textId="1EDE758B"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606" w:type="pct"/>
            <w:tcBorders>
              <w:bottom w:val="single" w:sz="4" w:space="0" w:color="auto"/>
            </w:tcBorders>
            <w:shd w:val="clear" w:color="auto" w:fill="auto"/>
          </w:tcPr>
          <w:p w14:paraId="431D04B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D0E54B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72E1CB9E" w14:textId="3022EDDA"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0.5400</w:t>
            </w:r>
            <w:r w:rsidR="00EA3FF8">
              <w:t>*</w:t>
            </w:r>
          </w:p>
        </w:tc>
        <w:tc>
          <w:tcPr>
            <w:tcW w:w="664" w:type="pct"/>
            <w:gridSpan w:val="3"/>
            <w:tcBorders>
              <w:bottom w:val="single" w:sz="4" w:space="0" w:color="auto"/>
            </w:tcBorders>
            <w:shd w:val="clear" w:color="auto" w:fill="auto"/>
          </w:tcPr>
          <w:p w14:paraId="70091884"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5EDD29B0"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5B4D7118" w14:textId="0C81ED4E"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c>
          <w:tcPr>
            <w:tcW w:w="584" w:type="pct"/>
            <w:tcBorders>
              <w:bottom w:val="single" w:sz="4" w:space="0" w:color="auto"/>
            </w:tcBorders>
            <w:shd w:val="clear" w:color="auto" w:fill="auto"/>
          </w:tcPr>
          <w:p w14:paraId="6D4D3431"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10A7060F"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44F899EF" w14:textId="7507E5AA"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-1.839</w:t>
            </w:r>
            <w:r w:rsidR="00EA3FF8">
              <w:t>*</w:t>
            </w:r>
          </w:p>
        </w:tc>
        <w:tc>
          <w:tcPr>
            <w:tcW w:w="788" w:type="pct"/>
            <w:gridSpan w:val="2"/>
            <w:tcBorders>
              <w:bottom w:val="single" w:sz="4" w:space="0" w:color="auto"/>
            </w:tcBorders>
            <w:shd w:val="clear" w:color="auto" w:fill="auto"/>
          </w:tcPr>
          <w:p w14:paraId="1261EFFB" w14:textId="77777777" w:rsidR="0098041A" w:rsidRDefault="0098041A" w:rsidP="00EB4EB8">
            <w:pPr>
              <w:jc w:val="center"/>
              <w:cnfStyle w:val="000000100000" w:firstRow="0" w:lastRow="0" w:firstColumn="0" w:lastColumn="0" w:oddVBand="0" w:evenVBand="0" w:oddHBand="1" w:evenHBand="0" w:firstRowFirstColumn="0" w:firstRowLastColumn="0" w:lastRowFirstColumn="0" w:lastRowLastColumn="0"/>
            </w:pPr>
          </w:p>
          <w:p w14:paraId="6B00C117" w14:textId="77777777" w:rsidR="004B4B86" w:rsidRDefault="004B4B86" w:rsidP="00EB4EB8">
            <w:pPr>
              <w:jc w:val="center"/>
              <w:cnfStyle w:val="000000100000" w:firstRow="0" w:lastRow="0" w:firstColumn="0" w:lastColumn="0" w:oddVBand="0" w:evenVBand="0" w:oddHBand="1" w:evenHBand="0" w:firstRowFirstColumn="0" w:firstRowLastColumn="0" w:lastRowFirstColumn="0" w:lastRowLastColumn="0"/>
            </w:pPr>
            <w:r>
              <w:t>N/A</w:t>
            </w:r>
          </w:p>
          <w:p w14:paraId="1036351A" w14:textId="053E4CC7" w:rsidR="00266708" w:rsidRDefault="00266708" w:rsidP="00EB4EB8">
            <w:pPr>
              <w:jc w:val="center"/>
              <w:cnfStyle w:val="000000100000" w:firstRow="0" w:lastRow="0" w:firstColumn="0" w:lastColumn="0" w:oddVBand="0" w:evenVBand="0" w:oddHBand="1" w:evenHBand="0" w:firstRowFirstColumn="0" w:firstRowLastColumn="0" w:lastRowFirstColumn="0" w:lastRowLastColumn="0"/>
            </w:pPr>
            <w:r>
              <w:t>N/A</w:t>
            </w:r>
          </w:p>
        </w:tc>
      </w:tr>
    </w:tbl>
    <w:p w14:paraId="0FA20ECF" w14:textId="08FC8131" w:rsidR="00B83720" w:rsidRDefault="00B83720" w:rsidP="00FE5A7E">
      <w:pPr>
        <w:rPr>
          <w:b/>
          <w:u w:val="single"/>
        </w:rPr>
      </w:pPr>
    </w:p>
    <w:p w14:paraId="59F4E9EC" w14:textId="1904AA6C" w:rsidR="00EA3FF8" w:rsidRDefault="00EA3FF8" w:rsidP="00FE5A7E">
      <w:pPr>
        <w:rPr>
          <w:b/>
          <w:u w:val="single"/>
        </w:rPr>
      </w:pPr>
      <w:r w:rsidRPr="00EA3FF8">
        <w:rPr>
          <w:noProof/>
        </w:rPr>
        <w:lastRenderedPageBreak/>
        <w:drawing>
          <wp:inline distT="0" distB="0" distL="0" distR="0" wp14:anchorId="630ABCFC" wp14:editId="4C86AB73">
            <wp:extent cx="64008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9.jpeg"/>
                    <pic:cNvPicPr/>
                  </pic:nvPicPr>
                  <pic:blipFill>
                    <a:blip r:embed="rId19">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E4371A7" w14:textId="2FFB33E1" w:rsidR="00266708" w:rsidRDefault="00266708" w:rsidP="00266708">
      <w:r>
        <w:rPr>
          <w:b/>
        </w:rPr>
        <w:t xml:space="preserve">Figure 9. </w:t>
      </w:r>
      <w:r>
        <w:t>Relationship between bigmouth buffalo age (years, x-axis) and total length (mm, y-axis). Ages were estimated from dorsal spines collected in 2017 and 2018. Preliminary growth curves (solid line = fitted mean, dotted line = 95% CI) calculated by nonlinear least squares regression. No bigmouth buffalo age structures were collected in Five Island, Silver, or Storm lakes in 2017. Growth models for bigmouth buffalo did not converge in South Twin Lake for either sample year; data was insufficien</w:t>
      </w:r>
      <w:r w:rsidR="005E0EE7">
        <w:t>t for Storm Lake growth curve analysis for 2018 samples</w:t>
      </w:r>
      <w:r>
        <w:t>.</w:t>
      </w:r>
    </w:p>
    <w:p w14:paraId="2275D6E9" w14:textId="77777777" w:rsidR="00266708" w:rsidRDefault="00266708" w:rsidP="00FE5A7E">
      <w:pPr>
        <w:rPr>
          <w:b/>
          <w:u w:val="single"/>
        </w:rPr>
      </w:pPr>
    </w:p>
    <w:p w14:paraId="7AB286D8" w14:textId="59B681AB" w:rsidR="0028181E" w:rsidRDefault="003216D4" w:rsidP="00FE5A7E">
      <w:pPr>
        <w:rPr>
          <w:b/>
          <w:u w:val="single"/>
        </w:rPr>
      </w:pPr>
      <w:r w:rsidRPr="003216D4">
        <w:rPr>
          <w:b/>
          <w:noProof/>
        </w:rPr>
        <w:lastRenderedPageBreak/>
        <w:drawing>
          <wp:inline distT="0" distB="0" distL="0" distR="0" wp14:anchorId="49995370" wp14:editId="1C70C7BC">
            <wp:extent cx="6400800" cy="640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 10 new.jpeg"/>
                    <pic:cNvPicPr/>
                  </pic:nvPicPr>
                  <pic:blipFill>
                    <a:blip r:embed="rId20">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5EE0F2E5" w14:textId="7F76AB22" w:rsidR="005D74F9" w:rsidRPr="00EC24E7" w:rsidRDefault="00EC24E7" w:rsidP="00FE5A7E">
      <w:r>
        <w:rPr>
          <w:b/>
        </w:rPr>
        <w:t xml:space="preserve">Figure </w:t>
      </w:r>
      <w:r w:rsidR="00266708">
        <w:rPr>
          <w:b/>
        </w:rPr>
        <w:t>10</w:t>
      </w:r>
      <w:r>
        <w:rPr>
          <w:b/>
        </w:rPr>
        <w:t>.</w:t>
      </w:r>
      <w:r>
        <w:t xml:space="preserve"> Age-frequency histograms of bigmouth buffalo (</w:t>
      </w:r>
      <w:r w:rsidR="003216D4">
        <w:t>left two columns</w:t>
      </w:r>
      <w:r>
        <w:t>) and common carp (</w:t>
      </w:r>
      <w:r w:rsidR="003216D4">
        <w:t>right two columns</w:t>
      </w:r>
      <w:r>
        <w:t xml:space="preserve">) estimated from sectioned dorsal fin spines collected </w:t>
      </w:r>
      <w:r w:rsidR="003216D4">
        <w:t>2017 and 2018</w:t>
      </w:r>
      <w:r>
        <w:t xml:space="preserve">. </w:t>
      </w:r>
    </w:p>
    <w:p w14:paraId="57E6B4C1" w14:textId="77777777" w:rsidR="00782374" w:rsidRDefault="00782374" w:rsidP="00FE5A7E">
      <w:pPr>
        <w:rPr>
          <w:b/>
          <w:u w:val="single"/>
        </w:rPr>
      </w:pPr>
    </w:p>
    <w:p w14:paraId="4603AFD6" w14:textId="77777777" w:rsidR="00782374" w:rsidRDefault="00782374" w:rsidP="00FE5A7E">
      <w:pPr>
        <w:rPr>
          <w:b/>
          <w:u w:val="single"/>
        </w:rPr>
      </w:pPr>
    </w:p>
    <w:p w14:paraId="2481460A" w14:textId="77777777" w:rsidR="00782374" w:rsidRDefault="00782374" w:rsidP="00FE5A7E">
      <w:pPr>
        <w:rPr>
          <w:b/>
          <w:u w:val="single"/>
        </w:rPr>
      </w:pPr>
    </w:p>
    <w:p w14:paraId="5EC1678D" w14:textId="77777777" w:rsidR="00782374" w:rsidRDefault="00782374" w:rsidP="00FE5A7E">
      <w:pPr>
        <w:rPr>
          <w:b/>
          <w:u w:val="single"/>
        </w:rPr>
      </w:pPr>
    </w:p>
    <w:p w14:paraId="02D1E001" w14:textId="77777777" w:rsidR="00782374" w:rsidRDefault="00782374" w:rsidP="00FE5A7E">
      <w:pPr>
        <w:rPr>
          <w:b/>
          <w:u w:val="single"/>
        </w:rPr>
      </w:pPr>
    </w:p>
    <w:p w14:paraId="7C349DE7" w14:textId="77777777" w:rsidR="00782374" w:rsidRDefault="00782374" w:rsidP="00FE5A7E">
      <w:pPr>
        <w:rPr>
          <w:b/>
          <w:u w:val="single"/>
        </w:rPr>
      </w:pPr>
    </w:p>
    <w:p w14:paraId="520D62D8" w14:textId="77777777" w:rsidR="00782374" w:rsidRDefault="00782374" w:rsidP="00FE5A7E">
      <w:pPr>
        <w:rPr>
          <w:b/>
          <w:u w:val="single"/>
        </w:rPr>
      </w:pPr>
    </w:p>
    <w:p w14:paraId="4863156C" w14:textId="77777777" w:rsidR="00782374" w:rsidRDefault="00782374" w:rsidP="00FE5A7E">
      <w:pPr>
        <w:rPr>
          <w:b/>
          <w:u w:val="single"/>
        </w:rPr>
      </w:pPr>
    </w:p>
    <w:p w14:paraId="229874B6" w14:textId="775EFFA7" w:rsidR="00FE5A7E" w:rsidRPr="009D5F32" w:rsidRDefault="00FE5A7E" w:rsidP="00FE5A7E">
      <w:r>
        <w:rPr>
          <w:b/>
          <w:u w:val="single"/>
        </w:rPr>
        <w:lastRenderedPageBreak/>
        <w:t>Task 2: Carp/Buffalo Removal Monitoring</w:t>
      </w:r>
    </w:p>
    <w:p w14:paraId="4DC22563" w14:textId="77777777" w:rsidR="00EC106F" w:rsidRDefault="00EC106F" w:rsidP="00EC106F"/>
    <w:p w14:paraId="50E21331" w14:textId="5B0FDC68" w:rsidR="00E83A41" w:rsidRDefault="009A1389" w:rsidP="00EC106F">
      <w:r>
        <w:t>E</w:t>
      </w:r>
      <w:r w:rsidR="00E83A41">
        <w:t xml:space="preserve">ach study lake has a unique history of commercial harvest, </w:t>
      </w:r>
      <w:r>
        <w:t>where common carp and bigmouth buffalo populations may be harvested once, multiple times, or not at all in a given year. Additionally, h</w:t>
      </w:r>
      <w:r w:rsidR="00E83A41">
        <w:t xml:space="preserve">arvest </w:t>
      </w:r>
      <w:r>
        <w:t>contracts impose limits on the time</w:t>
      </w:r>
      <w:r w:rsidR="00E83A41">
        <w:t xml:space="preserve"> of year when water temperatures are lower to try and reduce stress on fish and minimi</w:t>
      </w:r>
      <w:r>
        <w:t>ze bycatch mortality. I</w:t>
      </w:r>
      <w:r w:rsidR="00E83A41">
        <w:t xml:space="preserve">t is </w:t>
      </w:r>
      <w:r>
        <w:t xml:space="preserve">therefore </w:t>
      </w:r>
      <w:r w:rsidR="00E83A41">
        <w:t>appro</w:t>
      </w:r>
      <w:r>
        <w:t xml:space="preserve">priate to group harvest events by seasons spanning the Gregorian New Year. For example, harvest </w:t>
      </w:r>
      <w:r w:rsidR="00860143">
        <w:t xml:space="preserve">that occurs </w:t>
      </w:r>
      <w:r>
        <w:t xml:space="preserve">between fall 2015 and spring 2016 are grouped into </w:t>
      </w:r>
      <w:r w:rsidR="003216D4">
        <w:t xml:space="preserve">a </w:t>
      </w:r>
      <w:r>
        <w:t xml:space="preserve">“15-16” harvest period.  </w:t>
      </w:r>
    </w:p>
    <w:p w14:paraId="7C38588A" w14:textId="77777777" w:rsidR="00E83A41" w:rsidRDefault="00E83A41" w:rsidP="00EC106F"/>
    <w:p w14:paraId="19936A33" w14:textId="72B1FE2E" w:rsidR="00297FD2" w:rsidRDefault="00E90B43" w:rsidP="00EC106F">
      <w:r>
        <w:t xml:space="preserve">The first opportunity for tagged fish to be harvested </w:t>
      </w:r>
      <w:r w:rsidR="00297FD2">
        <w:t xml:space="preserve">occurred </w:t>
      </w:r>
      <w:r w:rsidR="008124C3">
        <w:t>between</w:t>
      </w:r>
      <w:r w:rsidR="00297FD2">
        <w:t xml:space="preserve"> </w:t>
      </w:r>
      <w:r w:rsidR="008124C3">
        <w:t>fall 2017 and spring</w:t>
      </w:r>
      <w:r w:rsidR="00297FD2">
        <w:t xml:space="preserve"> </w:t>
      </w:r>
      <w:r>
        <w:t xml:space="preserve">2018. </w:t>
      </w:r>
      <w:r w:rsidR="00297FD2">
        <w:t xml:space="preserve">An unusually long winter led to a shortened spring harvest season, but harvest occurred in </w:t>
      </w:r>
      <w:r w:rsidR="008F049F">
        <w:t>Center Lake and Five Island Lake</w:t>
      </w:r>
      <w:r w:rsidR="00E83A41">
        <w:t xml:space="preserve"> before</w:t>
      </w:r>
      <w:r w:rsidR="009A0679">
        <w:t xml:space="preserve"> ISU and Iowa DNR sampling began in May 2018</w:t>
      </w:r>
      <w:r w:rsidR="008F049F">
        <w:t>. H</w:t>
      </w:r>
      <w:r w:rsidR="00297FD2">
        <w:t>arvest also occurred in fall 2018 in Silver Lake and Five Island Lake.</w:t>
      </w:r>
      <w:r w:rsidR="003216D4">
        <w:t xml:space="preserve"> An incentivized harvest program </w:t>
      </w:r>
      <w:r w:rsidR="00C750A0">
        <w:t xml:space="preserve">was implemented for common carp in Center Lake in 2019 and for bigmouth buffalo in North Twin Lake in 2019. </w:t>
      </w:r>
      <w:r w:rsidR="003216D4">
        <w:t>C</w:t>
      </w:r>
      <w:r w:rsidR="008F049F">
        <w:t>ommon carp and bigmouth buffalo</w:t>
      </w:r>
      <w:r w:rsidR="000A5CD7">
        <w:t xml:space="preserve"> harvest</w:t>
      </w:r>
      <w:r w:rsidR="008F049F">
        <w:t>,</w:t>
      </w:r>
      <w:r w:rsidR="000A5CD7">
        <w:t xml:space="preserve"> in total biomass (pounds) and</w:t>
      </w:r>
      <w:r w:rsidR="008F049F">
        <w:t xml:space="preserve"> standardized </w:t>
      </w:r>
      <w:r w:rsidR="000A5CD7">
        <w:t>removal (</w:t>
      </w:r>
      <w:r w:rsidR="008F049F">
        <w:t xml:space="preserve">pounds </w:t>
      </w:r>
      <w:r w:rsidR="000A5CD7">
        <w:t xml:space="preserve">removed </w:t>
      </w:r>
      <w:r w:rsidR="008F049F">
        <w:t>per acre</w:t>
      </w:r>
      <w:r w:rsidR="00061292">
        <w:t>)</w:t>
      </w:r>
      <w:r w:rsidR="008F049F">
        <w:t xml:space="preserve">, are summarized </w:t>
      </w:r>
      <w:r w:rsidR="00061292">
        <w:t xml:space="preserve">for each lake </w:t>
      </w:r>
      <w:r w:rsidR="00E83A41">
        <w:t xml:space="preserve">in Figure </w:t>
      </w:r>
      <w:r w:rsidR="00C750A0">
        <w:t>11</w:t>
      </w:r>
      <w:r w:rsidR="008F049F">
        <w:t>.</w:t>
      </w:r>
      <w:r w:rsidR="009A0679">
        <w:t xml:space="preserve"> Commerc</w:t>
      </w:r>
      <w:r w:rsidR="00C750A0">
        <w:t xml:space="preserve">ial harvest after December 2019 </w:t>
      </w:r>
      <w:r w:rsidR="009A0679">
        <w:t xml:space="preserve">is not yet included in this data. </w:t>
      </w:r>
    </w:p>
    <w:p w14:paraId="2F143FD2" w14:textId="77777777" w:rsidR="00297FD2" w:rsidRDefault="00297FD2" w:rsidP="00EC106F"/>
    <w:p w14:paraId="7EAFCD05" w14:textId="65AFE0C1" w:rsidR="008F049F" w:rsidRDefault="00A02E93" w:rsidP="00860143">
      <w:r>
        <w:rPr>
          <w:noProof/>
          <w:sz w:val="16"/>
          <w:szCs w:val="16"/>
        </w:rPr>
        <w:drawing>
          <wp:inline distT="0" distB="0" distL="0" distR="0" wp14:anchorId="274E3218" wp14:editId="72B1A08C">
            <wp:extent cx="64008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rvest Figure.jpeg"/>
                    <pic:cNvPicPr/>
                  </pic:nvPicPr>
                  <pic:blipFill>
                    <a:blip r:embed="rId21">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6893845B" w14:textId="5E5B4CF6" w:rsidR="00BB3436" w:rsidRDefault="008F049F" w:rsidP="00EC106F">
      <w:r w:rsidRPr="00986F02">
        <w:rPr>
          <w:b/>
        </w:rPr>
        <w:t xml:space="preserve">Figure </w:t>
      </w:r>
      <w:r w:rsidR="00C750A0">
        <w:rPr>
          <w:b/>
        </w:rPr>
        <w:t>11</w:t>
      </w:r>
      <w:r>
        <w:t xml:space="preserve">. </w:t>
      </w:r>
      <w:r w:rsidR="00E83A41">
        <w:t>Commercial harvest of common carp and bigmouth buffalo reported in total pounds (top panel</w:t>
      </w:r>
      <w:r w:rsidR="00860143">
        <w:t>) and as standardized removal</w:t>
      </w:r>
      <w:r w:rsidR="00E83A41">
        <w:t xml:space="preserve"> (lbs. per </w:t>
      </w:r>
      <w:r w:rsidR="00C750A0">
        <w:t>acre; bottom panel) between fall 2012</w:t>
      </w:r>
      <w:r w:rsidR="00E83A41">
        <w:t xml:space="preserve"> and </w:t>
      </w:r>
      <w:r w:rsidR="00C750A0">
        <w:t>fall 2019</w:t>
      </w:r>
      <w:r w:rsidR="00E83A41">
        <w:t xml:space="preserve">. </w:t>
      </w:r>
      <w:r w:rsidR="00860143">
        <w:t>H</w:t>
      </w:r>
      <w:r w:rsidR="00BB3436">
        <w:t xml:space="preserve">arvest after </w:t>
      </w:r>
      <w:r w:rsidR="00C750A0">
        <w:t>December 2019</w:t>
      </w:r>
      <w:r w:rsidR="00BB3436">
        <w:t xml:space="preserve"> is not yet included in this data.</w:t>
      </w:r>
    </w:p>
    <w:p w14:paraId="053D6833" w14:textId="77777777" w:rsidR="009A708C" w:rsidRDefault="009A708C" w:rsidP="00EC106F"/>
    <w:p w14:paraId="5D5F24A8" w14:textId="6EF81C3F" w:rsidR="00916FAE" w:rsidRDefault="009A708C" w:rsidP="00EC106F">
      <w:r>
        <w:t>C</w:t>
      </w:r>
      <w:r w:rsidR="00E90B43">
        <w:t>ommercial angler</w:t>
      </w:r>
      <w:r w:rsidR="00297FD2">
        <w:t>s</w:t>
      </w:r>
      <w:r w:rsidR="00E90B43">
        <w:t xml:space="preserve"> agree</w:t>
      </w:r>
      <w:r w:rsidR="00B72442">
        <w:t>d</w:t>
      </w:r>
      <w:r w:rsidR="00297FD2">
        <w:t xml:space="preserve"> to</w:t>
      </w:r>
      <w:r w:rsidR="00E90B43">
        <w:t xml:space="preserve"> notify the Iowa DNR of their harvest events for participation in tag collection from marked fish. </w:t>
      </w:r>
      <w:r w:rsidR="001457E8">
        <w:t xml:space="preserve">This </w:t>
      </w:r>
      <w:r w:rsidR="00BB2324">
        <w:t>proved difficult</w:t>
      </w:r>
      <w:r w:rsidR="008F049F">
        <w:t xml:space="preserve"> to </w:t>
      </w:r>
      <w:r w:rsidR="001457E8">
        <w:t>coordinate</w:t>
      </w:r>
      <w:r w:rsidR="008F049F">
        <w:t xml:space="preserve">, as tags </w:t>
      </w:r>
      <w:r w:rsidR="005A6231">
        <w:t>were only returned from fish harvested from Silver Lake in October 2018</w:t>
      </w:r>
      <w:r w:rsidR="001457E8">
        <w:t xml:space="preserve"> and not from spring harvests</w:t>
      </w:r>
      <w:r w:rsidR="005A6231">
        <w:t>. Therefore, a</w:t>
      </w:r>
      <w:r w:rsidR="00E90B43">
        <w:t xml:space="preserve">ll future commercial fishing contracts for common carp and bigmouth buffalo </w:t>
      </w:r>
      <w:r w:rsidR="005A6231">
        <w:t xml:space="preserve">in 2019 and beyond </w:t>
      </w:r>
      <w:r w:rsidR="00E90B43">
        <w:t>will stipulate that all tags from marked fish must be removed and returned to Iowa DNR and Iowa State University</w:t>
      </w:r>
      <w:r w:rsidR="007437D8">
        <w:t xml:space="preserve"> for </w:t>
      </w:r>
      <w:r w:rsidR="00DB7C4B">
        <w:t xml:space="preserve">subsequent </w:t>
      </w:r>
      <w:r w:rsidR="005A6231">
        <w:t xml:space="preserve">estimation of harvest mortality, and that personnel designated by ISU or Iowa DNR may be </w:t>
      </w:r>
      <w:r w:rsidR="005A6231">
        <w:lastRenderedPageBreak/>
        <w:t>present to inspect harvested fish for tags</w:t>
      </w:r>
      <w:r w:rsidR="00BB2324">
        <w:t xml:space="preserve"> and tag loss</w:t>
      </w:r>
      <w:r w:rsidR="005A6231">
        <w:t xml:space="preserve">. </w:t>
      </w:r>
      <w:r w:rsidR="00C750A0">
        <w:t>This change to the contract language worked well, as either ISU or Iowa DNR attended nearly all haul events to monitor the retrieval of tags from harvested fish</w:t>
      </w:r>
      <w:r w:rsidR="00E27BE0">
        <w:t>.</w:t>
      </w:r>
    </w:p>
    <w:p w14:paraId="3F609AC4" w14:textId="77777777" w:rsidR="00C750A0" w:rsidRDefault="00C750A0" w:rsidP="00EC106F"/>
    <w:p w14:paraId="260E1E2B" w14:textId="04A4E37C" w:rsidR="00E90B43" w:rsidRDefault="00034A13" w:rsidP="00EC106F">
      <w:r>
        <w:rPr>
          <w:noProof/>
          <w:sz w:val="16"/>
          <w:szCs w:val="16"/>
        </w:rPr>
        <w:drawing>
          <wp:inline distT="0" distB="0" distL="0" distR="0" wp14:anchorId="44B7BC27" wp14:editId="51818871">
            <wp:extent cx="64008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omass 2017-2019.jpeg"/>
                    <pic:cNvPicPr/>
                  </pic:nvPicPr>
                  <pic:blipFill>
                    <a:blip r:embed="rId22">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r w:rsidR="00E90B43">
        <w:t xml:space="preserve"> </w:t>
      </w:r>
    </w:p>
    <w:p w14:paraId="3559C2E5" w14:textId="4A686161" w:rsidR="00C750A0" w:rsidRDefault="00C750A0" w:rsidP="00C750A0">
      <w:r>
        <w:rPr>
          <w:b/>
        </w:rPr>
        <w:t xml:space="preserve">Figure 12: </w:t>
      </w:r>
      <w:r w:rsidR="005D6F7D">
        <w:t>B</w:t>
      </w:r>
      <w:r>
        <w:t>igmouth buffalo and common carp estimates of total biomass (top; thousands of lbs.) and biomass density (bottom; lbs</w:t>
      </w:r>
      <w:proofErr w:type="gramStart"/>
      <w:r>
        <w:t>./</w:t>
      </w:r>
      <w:proofErr w:type="gramEnd"/>
      <w:r>
        <w:t xml:space="preserve">acre) between 2017 and 2019. Note that no fish were tagged in Five Island, Silver, and Storm lakes in </w:t>
      </w:r>
      <w:commentRangeStart w:id="54"/>
      <w:r>
        <w:t>2017</w:t>
      </w:r>
      <w:commentRangeEnd w:id="54"/>
      <w:r w:rsidR="00502BD5">
        <w:rPr>
          <w:rStyle w:val="CommentReference"/>
        </w:rPr>
        <w:commentReference w:id="54"/>
      </w:r>
      <w:r>
        <w:t>.</w:t>
      </w:r>
    </w:p>
    <w:p w14:paraId="25FBB84E" w14:textId="77777777" w:rsidR="00C750A0" w:rsidRDefault="00C750A0" w:rsidP="00C750A0"/>
    <w:p w14:paraId="2F43C86B" w14:textId="13D7C63E" w:rsidR="00035D04" w:rsidRPr="00B15AB5" w:rsidRDefault="00B15AB5" w:rsidP="00BB3436">
      <w:r>
        <w:t>Estimates of exploitation due to commer</w:t>
      </w:r>
      <w:r w:rsidR="00C750A0">
        <w:t>cial harvest are ongoing in 2020</w:t>
      </w:r>
      <w:r>
        <w:t xml:space="preserve"> and will continue through the end of the project. Of the four lakes where common carp and bigmouth buffalo were tagged in 2017, only one (Center Lake) experienced harvest in</w:t>
      </w:r>
      <w:r w:rsidR="00C750A0">
        <w:t xml:space="preserve"> 2018. Tagged fish were also harvested in 2018-2019 in Silver Lake, Center Lake, North Twin Lake, and Five Island Lake. As of January 2020</w:t>
      </w:r>
      <w:r>
        <w:t>, capture-mark-recapture data is insufficient for accurate and meaningful survival estimates. Therefore</w:t>
      </w:r>
      <w:r w:rsidR="00BB2324">
        <w:t>, the most appropriate comparisons</w:t>
      </w:r>
      <w:r>
        <w:t xml:space="preserve"> that can </w:t>
      </w:r>
      <w:r w:rsidR="00BB2324">
        <w:t xml:space="preserve">currently </w:t>
      </w:r>
      <w:r>
        <w:t xml:space="preserve">be made are evaluations of </w:t>
      </w:r>
      <w:r w:rsidR="00BB2324">
        <w:t xml:space="preserve">year-to-year </w:t>
      </w:r>
      <w:r>
        <w:t xml:space="preserve">changes in estimates of biomass and biomass density between </w:t>
      </w:r>
      <w:r w:rsidR="00BB2324">
        <w:t>non-</w:t>
      </w:r>
      <w:r>
        <w:t>harvest</w:t>
      </w:r>
      <w:r w:rsidR="00BB2324">
        <w:t>ed lakes (</w:t>
      </w:r>
      <w:r w:rsidR="00C750A0">
        <w:t>Blue Lake,</w:t>
      </w:r>
      <w:r w:rsidR="00BB2324">
        <w:t xml:space="preserve"> South Twin</w:t>
      </w:r>
      <w:r w:rsidR="00C750A0">
        <w:t xml:space="preserve"> Lake, and Storm Lake</w:t>
      </w:r>
      <w:r w:rsidR="00BB2324">
        <w:t>)</w:t>
      </w:r>
      <w:r>
        <w:t xml:space="preserve"> and </w:t>
      </w:r>
      <w:r w:rsidR="00C750A0">
        <w:t>lakes</w:t>
      </w:r>
      <w:r>
        <w:t xml:space="preserve"> with harvest</w:t>
      </w:r>
      <w:r w:rsidR="00976C5B">
        <w:t xml:space="preserve"> (</w:t>
      </w:r>
      <w:r w:rsidR="00BB2324">
        <w:t>Center Lake,</w:t>
      </w:r>
      <w:r w:rsidR="00C750A0">
        <w:t xml:space="preserve"> Silver Lake, North Twin Lake, and Five Island Lake,</w:t>
      </w:r>
      <w:r w:rsidR="00BB2324">
        <w:t xml:space="preserve"> </w:t>
      </w:r>
      <w:r w:rsidR="00976C5B">
        <w:t>Fi</w:t>
      </w:r>
      <w:r w:rsidR="00C750A0">
        <w:t>gure 12</w:t>
      </w:r>
      <w:r w:rsidR="00976C5B">
        <w:t>)</w:t>
      </w:r>
      <w:r>
        <w:t xml:space="preserve">. </w:t>
      </w:r>
    </w:p>
    <w:p w14:paraId="2A74DED2" w14:textId="77777777" w:rsidR="00A357A0" w:rsidRPr="00B15AB5" w:rsidRDefault="00A357A0" w:rsidP="00FA38E2"/>
    <w:p w14:paraId="100F37BE" w14:textId="2F8DF72F" w:rsidR="00F25B8F" w:rsidRDefault="00BB3436" w:rsidP="00FA38E2">
      <w:r>
        <w:lastRenderedPageBreak/>
        <w:t xml:space="preserve">Changes in </w:t>
      </w:r>
      <w:r w:rsidR="00871B94">
        <w:t xml:space="preserve">bigmouth buffalo </w:t>
      </w:r>
      <w:r>
        <w:t>biomass in Center Lake track</w:t>
      </w:r>
      <w:r w:rsidR="00C750A0">
        <w:t>ed closely with biomass removal between 2017 and 2018. During that time,</w:t>
      </w:r>
      <w:r>
        <w:t xml:space="preserve"> a total of 43,500 lbs. of bigmouth buffalo were removed from Center</w:t>
      </w:r>
      <w:r w:rsidR="00727D7F">
        <w:t xml:space="preserve"> Lake, and the biomass estimates were signifi</w:t>
      </w:r>
      <w:r w:rsidR="00F25B8F">
        <w:t>cantly lower in 2018 than 2017.</w:t>
      </w:r>
      <w:r w:rsidR="00DD2772">
        <w:t xml:space="preserve"> </w:t>
      </w:r>
      <w:r w:rsidR="00727D7F">
        <w:t>Changes in biomass density for bigmouth buffalo followed</w:t>
      </w:r>
      <w:r>
        <w:t xml:space="preserve"> </w:t>
      </w:r>
      <w:r w:rsidR="00727D7F">
        <w:t>a similar pattern, where 198 lbs</w:t>
      </w:r>
      <w:proofErr w:type="gramStart"/>
      <w:r w:rsidR="00727D7F">
        <w:t>./</w:t>
      </w:r>
      <w:proofErr w:type="gramEnd"/>
      <w:r w:rsidR="00727D7F">
        <w:t xml:space="preserve">acre were removed between sampling seasons and the estimates of bigmouth buffalo biomass density were about 200 lbs./acre less in 2018 compared to 2017. </w:t>
      </w:r>
      <w:r w:rsidR="00F25B8F">
        <w:t>However, biomass estimates of bigmouth buffalo in Center Lake did not change significantly between 2018 and 2019 (despite harvest).</w:t>
      </w:r>
    </w:p>
    <w:p w14:paraId="6B339478" w14:textId="5052DEB7" w:rsidR="00727D7F" w:rsidRDefault="00727D7F" w:rsidP="00FA38E2"/>
    <w:p w14:paraId="5227829D" w14:textId="45433138" w:rsidR="00BB3436" w:rsidRDefault="00727D7F" w:rsidP="00FA38E2">
      <w:r>
        <w:t xml:space="preserve">Changes in common carp estimates also followed </w:t>
      </w:r>
      <w:r w:rsidR="00871B94">
        <w:t xml:space="preserve">a </w:t>
      </w:r>
      <w:r>
        <w:t xml:space="preserve">pattern </w:t>
      </w:r>
      <w:r w:rsidR="00871B94">
        <w:t>similar to</w:t>
      </w:r>
      <w:r>
        <w:t xml:space="preserve"> Center Lake, where 4,500 lbs. were removed between the 2017 and 2018 sampling seasons. Although neither the estimated biomass nor biomass density saw a significant reduction after harvest, the estimates for both metrics decreased. </w:t>
      </w:r>
      <w:r w:rsidR="00F25B8F">
        <w:t>In 2019</w:t>
      </w:r>
      <w:r w:rsidR="00DD2772">
        <w:t>,</w:t>
      </w:r>
      <w:r w:rsidR="00F25B8F">
        <w:t xml:space="preserve"> an incentivized harvest contract was implemented in Center Lake, but the quotas were not met by the commercial angler. Despite very little harvest, </w:t>
      </w:r>
      <w:r w:rsidR="00573A27">
        <w:t xml:space="preserve">common carp biomass and biomass density decreased between 2018 and 2019. </w:t>
      </w:r>
      <w:r w:rsidR="00F25B8F">
        <w:t xml:space="preserve"> </w:t>
      </w:r>
    </w:p>
    <w:p w14:paraId="2EDDD9BB" w14:textId="65B34B9C" w:rsidR="00F25B8F" w:rsidRDefault="00F25B8F" w:rsidP="00FA38E2"/>
    <w:p w14:paraId="2A687B76" w14:textId="7B89B4A6" w:rsidR="00F25B8F" w:rsidRPr="00976C5B" w:rsidRDefault="00F25B8F" w:rsidP="00FA38E2">
      <w:r>
        <w:t>In North Twin Lake, an incentivized harvest contract was implemented for bigmouth buffalo in the 2019 calendar year. The commercial anglers exceeded their quota of 120,000 lbs. of bigmouth buffalo (Figure 11) and were given a contract extension to continue harvest through May 2020. Despite significant harvest of bigmouth buffalo in early 2019, the 2019 bigmouth buffalo biomass estimates remained similar to 2018, and common carp biomass remained consistent across study years (Figure 12).</w:t>
      </w:r>
    </w:p>
    <w:p w14:paraId="4C1451C6" w14:textId="77777777" w:rsidR="00A357A0" w:rsidRDefault="00A357A0" w:rsidP="00FA38E2">
      <w:pPr>
        <w:rPr>
          <w:b/>
          <w:u w:val="single"/>
        </w:rPr>
      </w:pPr>
    </w:p>
    <w:p w14:paraId="3F960C6B" w14:textId="591F977E" w:rsidR="00F25B8F" w:rsidRDefault="00F25B8F" w:rsidP="00F25B8F">
      <w:r>
        <w:t xml:space="preserve">Although harvest occurred in 2018-2019 in Five Island Lake, biomass estimates of both common carp and bigmouth buffalo were consistent between years. Similarly, harvest in Silver Lake </w:t>
      </w:r>
      <w:r w:rsidR="00620893">
        <w:t xml:space="preserve">in late 2018 appeared to have no significant effect on bigmouth buffalo or common carp biomass estimates, although the point estimate for bigmouth buffalo biomass did decrease. Data from Blue Lake show a decrease in carp biomass estimates between 2018 and 2019, but </w:t>
      </w:r>
      <w:r w:rsidR="00871B94">
        <w:t>confidence intervals for all years overlap</w:t>
      </w:r>
      <w:r w:rsidR="00620893">
        <w:t xml:space="preserve">. Other biomass estimates for common carp and bigmouth buffalo in South Twin Lake and Storm Lake have remained fairly consistent across study years. </w:t>
      </w:r>
    </w:p>
    <w:p w14:paraId="1AB9C2F3" w14:textId="59D07B74" w:rsidR="00620893" w:rsidRDefault="00620893" w:rsidP="00F25B8F"/>
    <w:p w14:paraId="2E1CF09A" w14:textId="27C09F57" w:rsidR="00620893" w:rsidRDefault="00620893" w:rsidP="00F25B8F">
      <w:r>
        <w:t xml:space="preserve">Due to the failure of commercial anglers to meet the quota in Center Lake, no commercial fishing contract was renewed for that lake in 2020. The no-cost extension of the North Twin Lake commercial fishing contract to May 2020 means that there will be no common carp or bigmouth buffalo harvest in North Twin during fall 2020, although abundance and biomass estimates derived from summer 2020 data may inform whether or not a new contract may be awarded for calendar year 2021 in North Twin Lake. Silver Lake, Storm Lake, and Five Island Lake all have traditional commercial fishing contracts for 2020. </w:t>
      </w:r>
    </w:p>
    <w:p w14:paraId="4292007B" w14:textId="77777777" w:rsidR="00A357A0" w:rsidRDefault="00A357A0" w:rsidP="00FA38E2">
      <w:pPr>
        <w:rPr>
          <w:b/>
          <w:u w:val="single"/>
        </w:rPr>
      </w:pPr>
    </w:p>
    <w:p w14:paraId="660953E0" w14:textId="48EDB945" w:rsidR="009F7738" w:rsidRDefault="009F7738" w:rsidP="00FA38E2">
      <w:pPr>
        <w:rPr>
          <w:b/>
          <w:u w:val="single"/>
        </w:rPr>
      </w:pPr>
    </w:p>
    <w:p w14:paraId="62E9787C" w14:textId="208F167B" w:rsidR="00EA3FF8" w:rsidRDefault="00EA3FF8" w:rsidP="00FA38E2">
      <w:pPr>
        <w:rPr>
          <w:b/>
          <w:u w:val="single"/>
        </w:rPr>
      </w:pPr>
    </w:p>
    <w:p w14:paraId="2C5E2628" w14:textId="23FB81B2" w:rsidR="00EA3FF8" w:rsidRDefault="00EA3FF8" w:rsidP="00FA38E2">
      <w:pPr>
        <w:rPr>
          <w:b/>
          <w:u w:val="single"/>
        </w:rPr>
      </w:pPr>
    </w:p>
    <w:p w14:paraId="02AB45E9" w14:textId="0C61153B" w:rsidR="00EA3FF8" w:rsidRDefault="00EA3FF8" w:rsidP="00FA38E2">
      <w:pPr>
        <w:rPr>
          <w:b/>
          <w:u w:val="single"/>
        </w:rPr>
      </w:pPr>
    </w:p>
    <w:p w14:paraId="03783282" w14:textId="402F6748" w:rsidR="00EA3FF8" w:rsidRDefault="00EA3FF8" w:rsidP="00FA38E2">
      <w:pPr>
        <w:rPr>
          <w:b/>
          <w:u w:val="single"/>
        </w:rPr>
      </w:pPr>
    </w:p>
    <w:p w14:paraId="759A10F1" w14:textId="78F9748D" w:rsidR="00EA3FF8" w:rsidRDefault="00EA3FF8" w:rsidP="00FA38E2">
      <w:pPr>
        <w:rPr>
          <w:b/>
          <w:u w:val="single"/>
        </w:rPr>
      </w:pPr>
    </w:p>
    <w:p w14:paraId="14F94654" w14:textId="32CA13FB" w:rsidR="00EA3FF8" w:rsidRDefault="00EA3FF8" w:rsidP="00FA38E2">
      <w:pPr>
        <w:rPr>
          <w:b/>
          <w:u w:val="single"/>
        </w:rPr>
      </w:pPr>
    </w:p>
    <w:p w14:paraId="0D6D5DA7" w14:textId="38055B1B" w:rsidR="00EA3FF8" w:rsidRDefault="00EA3FF8" w:rsidP="00FA38E2">
      <w:pPr>
        <w:rPr>
          <w:b/>
          <w:u w:val="single"/>
        </w:rPr>
      </w:pPr>
    </w:p>
    <w:p w14:paraId="4084FE2A" w14:textId="77777777" w:rsidR="00EA3FF8" w:rsidRDefault="00EA3FF8" w:rsidP="00FA38E2">
      <w:pPr>
        <w:rPr>
          <w:b/>
          <w:u w:val="single"/>
        </w:rPr>
      </w:pPr>
    </w:p>
    <w:p w14:paraId="76294992" w14:textId="2CE961B4" w:rsidR="00FA38E2" w:rsidRDefault="00FA38E2" w:rsidP="00FA38E2">
      <w:pPr>
        <w:rPr>
          <w:b/>
          <w:u w:val="single"/>
        </w:rPr>
      </w:pPr>
      <w:r>
        <w:rPr>
          <w:b/>
          <w:u w:val="single"/>
        </w:rPr>
        <w:lastRenderedPageBreak/>
        <w:t xml:space="preserve">Task 3: </w:t>
      </w:r>
      <w:r w:rsidR="005D74F9">
        <w:rPr>
          <w:b/>
          <w:u w:val="single"/>
        </w:rPr>
        <w:t>Fish Community Surveys</w:t>
      </w:r>
    </w:p>
    <w:p w14:paraId="28F84C8B" w14:textId="77777777" w:rsidR="00FA38E2" w:rsidRDefault="00FA38E2" w:rsidP="00E234BA">
      <w:pPr>
        <w:ind w:left="1440" w:hanging="1440"/>
        <w:rPr>
          <w:b/>
          <w:u w:val="single"/>
        </w:rPr>
      </w:pPr>
    </w:p>
    <w:p w14:paraId="695CA3D2" w14:textId="75DEA71B" w:rsidR="00433E7D" w:rsidRDefault="00E27BE0" w:rsidP="00073798">
      <w:r>
        <w:t>Two types of fish community survey</w:t>
      </w:r>
      <w:r w:rsidR="00020DB6">
        <w:t>s</w:t>
      </w:r>
      <w:r>
        <w:t xml:space="preserve"> were implemented in each of the seven study lakes in 2018</w:t>
      </w:r>
      <w:r w:rsidR="00620893">
        <w:t xml:space="preserve"> and 2019</w:t>
      </w:r>
      <w:r>
        <w:t xml:space="preserve">. </w:t>
      </w:r>
      <w:r w:rsidR="00620893">
        <w:t>In the spring, a</w:t>
      </w:r>
      <w:r>
        <w:t xml:space="preserve">ll </w:t>
      </w:r>
      <w:r w:rsidR="00871B94">
        <w:t xml:space="preserve">fishes </w:t>
      </w:r>
      <w:r w:rsidR="00995A7A">
        <w:t>were collected by pulsed DC boat electrofishing</w:t>
      </w:r>
      <w:r>
        <w:t xml:space="preserve"> according </w:t>
      </w:r>
      <w:r w:rsidR="00995A7A">
        <w:t>to Iowa DNR standard protocol for comprehensive surveys</w:t>
      </w:r>
      <w:r>
        <w:t>.</w:t>
      </w:r>
      <w:r w:rsidR="00995A7A">
        <w:t xml:space="preserve"> Sampling occurred during the day</w:t>
      </w:r>
      <w:r w:rsidR="00620893">
        <w:t xml:space="preserve"> between May 1 and June 30 of each year</w:t>
      </w:r>
      <w:r w:rsidR="00995A7A">
        <w:t xml:space="preserve"> when water temperatures were between 60°F and 75°F. Each electrofishing run was 15 minutes (900 seconds</w:t>
      </w:r>
      <w:r w:rsidR="00DD2772">
        <w:t>)</w:t>
      </w:r>
      <w:r w:rsidR="00995A7A">
        <w:t xml:space="preserve"> in duration at </w:t>
      </w:r>
      <w:r w:rsidR="00620893">
        <w:t xml:space="preserve">multiple </w:t>
      </w:r>
      <w:r w:rsidR="00995A7A">
        <w:t>fixed locations in the lake; the number of stations sampled varied based on lake size</w:t>
      </w:r>
      <w:r w:rsidR="00DD2772">
        <w:t xml:space="preserve"> (Appendices A-G)</w:t>
      </w:r>
      <w:r w:rsidR="00995A7A">
        <w:t xml:space="preserve">.  </w:t>
      </w:r>
    </w:p>
    <w:p w14:paraId="79BDA5ED" w14:textId="77777777" w:rsidR="007140F6" w:rsidRDefault="007140F6" w:rsidP="00073798"/>
    <w:p w14:paraId="2A91D580" w14:textId="23810F89" w:rsidR="00DD2772" w:rsidRDefault="002A6531" w:rsidP="00DD2772">
      <w:r>
        <w:t>F</w:t>
      </w:r>
      <w:r w:rsidR="005F688F">
        <w:t>ish</w:t>
      </w:r>
      <w:r w:rsidR="00DD2772">
        <w:t>es</w:t>
      </w:r>
      <w:r w:rsidR="005F688F">
        <w:t xml:space="preserve"> were sampled </w:t>
      </w:r>
      <w:r>
        <w:t xml:space="preserve">again </w:t>
      </w:r>
      <w:r w:rsidR="005F688F">
        <w:t xml:space="preserve">in the fall </w:t>
      </w:r>
      <w:r w:rsidR="00620893">
        <w:t xml:space="preserve">of both years </w:t>
      </w:r>
      <w:r w:rsidR="005F688F">
        <w:t xml:space="preserve">using fyke nets that conform to the </w:t>
      </w:r>
      <w:r w:rsidR="00433E7D">
        <w:t xml:space="preserve">current Iowa DNR protocol in that sampling occurred between mid-August and mid-October when water temperatures were between </w:t>
      </w:r>
      <w:r w:rsidR="008B7073">
        <w:t>60°F and 75°F. Net frames were 2’ x 4’ with seven 2’ diameter hoops and two net throats along cod end of net. Nets had a ¾” bar mesh size and 40’ lead end toward the shoreline. Fyke nets were deployed once overnight at fixed Iowa DNR survey points along the shoreline of each study lake. The number of stations per lake varied between 5 and 12, depending on lake size.</w:t>
      </w:r>
      <w:r w:rsidR="007761A7">
        <w:t xml:space="preserve"> Unfortunately, weather constraints and logistics prevented fyke nets from being set in Five Island Lake in 2019. </w:t>
      </w:r>
      <w:r w:rsidR="00DD2772">
        <w:t>Length was recorded for each fish collected. In addition, age structures were collected from a subset of common and recreationally important sportfish (e.g., bluegill, crappie, bass). Up to five individuals per half-inch length category were weighed and euthanized and dissected for extraction of otoliths. Laboratory work to process otoliths and age fish are ongoing tasks in 2020.</w:t>
      </w:r>
    </w:p>
    <w:p w14:paraId="045BF78D" w14:textId="4F24DC8E" w:rsidR="00781A8E" w:rsidRDefault="00781A8E" w:rsidP="008B7073"/>
    <w:p w14:paraId="545B2EDC" w14:textId="7AE08C0F" w:rsidR="0086358B" w:rsidRDefault="00EA3FF8" w:rsidP="008B7073">
      <w:r>
        <w:rPr>
          <w:noProof/>
        </w:rPr>
        <w:drawing>
          <wp:inline distT="0" distB="0" distL="0" distR="0" wp14:anchorId="136A22D9" wp14:editId="69C79AFF">
            <wp:extent cx="5772150" cy="384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10.jpeg"/>
                    <pic:cNvPicPr/>
                  </pic:nvPicPr>
                  <pic:blipFill>
                    <a:blip r:embed="rId23">
                      <a:extLst>
                        <a:ext uri="{28A0092B-C50C-407E-A947-70E740481C1C}">
                          <a14:useLocalDpi xmlns:a14="http://schemas.microsoft.com/office/drawing/2010/main" val="0"/>
                        </a:ext>
                      </a:extLst>
                    </a:blip>
                    <a:stretch>
                      <a:fillRect/>
                    </a:stretch>
                  </pic:blipFill>
                  <pic:spPr>
                    <a:xfrm>
                      <a:off x="0" y="0"/>
                      <a:ext cx="5772150" cy="3848100"/>
                    </a:xfrm>
                    <a:prstGeom prst="rect">
                      <a:avLst/>
                    </a:prstGeom>
                  </pic:spPr>
                </pic:pic>
              </a:graphicData>
            </a:graphic>
          </wp:inline>
        </w:drawing>
      </w:r>
    </w:p>
    <w:p w14:paraId="2DF52F0C" w14:textId="77777777" w:rsidR="00EA3FF8" w:rsidRPr="00154FFD" w:rsidRDefault="00EA3FF8" w:rsidP="00EA3FF8">
      <w:r>
        <w:rPr>
          <w:b/>
        </w:rPr>
        <w:t xml:space="preserve">Figure 13. </w:t>
      </w:r>
      <w:r>
        <w:t xml:space="preserve">Total number of fishes sampled in seven lakes in NW Iowa. Samples were collected using spring boat electrofishing and fall fyke netting (Iowa DNR standardized community survey methods). </w:t>
      </w:r>
    </w:p>
    <w:p w14:paraId="364F0866" w14:textId="77777777" w:rsidR="00EA3FF8" w:rsidRDefault="00EA3FF8" w:rsidP="00860143"/>
    <w:p w14:paraId="0B456896" w14:textId="6816307D" w:rsidR="007761A7" w:rsidRDefault="005D795A" w:rsidP="00860143">
      <w:r>
        <w:lastRenderedPageBreak/>
        <w:t>In total, 26 different species of fish and three species of turtles were sampled in 2018. The count of unique species sampled in both gears in each lake showed that the fall fyke nets yielded more fish</w:t>
      </w:r>
      <w:r w:rsidR="00FC30FB">
        <w:t>es</w:t>
      </w:r>
      <w:r>
        <w:t xml:space="preserve"> than spring boat electrofishing, with the excep</w:t>
      </w:r>
      <w:r w:rsidR="007761A7">
        <w:t>tion of Blue Lake (Figure 13</w:t>
      </w:r>
      <w:r>
        <w:t xml:space="preserve">). </w:t>
      </w:r>
      <w:r w:rsidR="007761A7">
        <w:t>In 2019, 30 different fish</w:t>
      </w:r>
      <w:r w:rsidR="00FC30FB">
        <w:t>es</w:t>
      </w:r>
      <w:r w:rsidR="007761A7">
        <w:t xml:space="preserve"> and one species of turtle were sampled. Each gear captured similar numbers of species in 2019, except in Silver Lake where fyke nets captured more species than boat electrofishing.</w:t>
      </w:r>
      <w:r>
        <w:t xml:space="preserve"> </w:t>
      </w:r>
    </w:p>
    <w:p w14:paraId="34586933" w14:textId="0D7C07F5" w:rsidR="007140F6" w:rsidRDefault="007140F6" w:rsidP="00073798"/>
    <w:p w14:paraId="289685D7" w14:textId="1240EDBE" w:rsidR="009052ED" w:rsidRDefault="000355CA" w:rsidP="00073798">
      <w:r>
        <w:t xml:space="preserve">In order to describe the fish community </w:t>
      </w:r>
      <w:r w:rsidR="009052ED">
        <w:t>structure at each study lake, length frequency data was summarized into Proportional Size Distributions (PSD</w:t>
      </w:r>
      <w:r w:rsidR="009052ED">
        <w:rPr>
          <w:vertAlign w:val="subscript"/>
        </w:rPr>
        <w:t>x</w:t>
      </w:r>
      <w:r w:rsidR="009052ED">
        <w:t>). A PSD</w:t>
      </w:r>
      <w:r w:rsidR="009052ED">
        <w:rPr>
          <w:vertAlign w:val="subscript"/>
        </w:rPr>
        <w:t>x</w:t>
      </w:r>
      <w:r w:rsidR="009052ED">
        <w:t xml:space="preserve"> index is defined </w:t>
      </w:r>
      <w:r w:rsidR="00952276">
        <w:t>for each PSD category (</w:t>
      </w:r>
      <w:proofErr w:type="spellStart"/>
      <w:r w:rsidR="00952276">
        <w:t>substock</w:t>
      </w:r>
      <w:proofErr w:type="spellEnd"/>
      <w:r w:rsidR="00952276">
        <w:t>, stock, quality, preferred, memorable, trophy) and is reported as</w:t>
      </w:r>
      <w:r w:rsidR="009052ED">
        <w:t xml:space="preserve"> the proportion of stock-sized fish </w:t>
      </w:r>
      <w:r w:rsidR="00952276">
        <w:t xml:space="preserve">in </w:t>
      </w:r>
      <w:r w:rsidR="009052ED">
        <w:t>that</w:t>
      </w:r>
      <w:r w:rsidR="00952276">
        <w:t xml:space="preserve"> category and any larger size category. The length categories</w:t>
      </w:r>
      <w:r w:rsidR="009052ED">
        <w:t xml:space="preserve"> are determined for a wide varie</w:t>
      </w:r>
      <w:r w:rsidR="00C17A49">
        <w:t>ty of species (</w:t>
      </w:r>
      <w:proofErr w:type="spellStart"/>
      <w:r w:rsidR="00C17A49">
        <w:t>Gabelhouse</w:t>
      </w:r>
      <w:proofErr w:type="spellEnd"/>
      <w:r w:rsidR="00C17A49">
        <w:t xml:space="preserve"> 1984); s</w:t>
      </w:r>
      <w:r w:rsidR="009052ED">
        <w:t xml:space="preserve">tock-sized fish are at least 20% of the world record length, quality sized fish are at least 36% of world record length, and so on. Each larger size category is a subset of the previous category. The formula for </w:t>
      </w:r>
      <w:r w:rsidR="005D795A">
        <w:t>PSD</w:t>
      </w:r>
      <w:r w:rsidR="005D795A">
        <w:rPr>
          <w:vertAlign w:val="subscript"/>
        </w:rPr>
        <w:t xml:space="preserve">x </w:t>
      </w:r>
      <w:r w:rsidR="005D795A">
        <w:t>is given as</w:t>
      </w:r>
      <w:r w:rsidR="009052ED">
        <w:t xml:space="preserve"> </w:t>
      </w:r>
    </w:p>
    <w:p w14:paraId="60F08ABD" w14:textId="77777777" w:rsidR="009052ED" w:rsidRDefault="009052ED" w:rsidP="00073798"/>
    <w:p w14:paraId="230AEB23" w14:textId="27470496" w:rsidR="000355CA" w:rsidRPr="009052ED" w:rsidRDefault="00292CF9" w:rsidP="009052ED">
      <w:pPr>
        <w:jc w:val="center"/>
        <w:rPr>
          <w:vertAlign w:val="subscript"/>
        </w:rPr>
      </w:pPr>
      <m:oMathPara>
        <m:oMath>
          <m:sSub>
            <m:sSubPr>
              <m:ctrlPr>
                <w:rPr>
                  <w:rFonts w:ascii="Cambria Math" w:hAnsi="Cambria Math"/>
                </w:rPr>
              </m:ctrlPr>
            </m:sSubPr>
            <m:e>
              <m:r>
                <m:rPr>
                  <m:sty m:val="p"/>
                </m:rPr>
                <w:rPr>
                  <w:rFonts w:ascii="Cambria Math" w:hAnsi="Cambria Math"/>
                </w:rPr>
                <m:t>PSD</m:t>
              </m:r>
            </m:e>
            <m:sub>
              <m:r>
                <w:rPr>
                  <w:rFonts w:ascii="Cambria Math" w:hAnsi="Cambria Math"/>
                </w:rPr>
                <m:t>x</m:t>
              </m:r>
            </m:sub>
          </m:sSub>
          <m:r>
            <m:rPr>
              <m:sty m:val="p"/>
            </m:rPr>
            <w:rPr>
              <w:rFonts w:ascii="Cambria Math"/>
              <w:vertAlign w:val="subscript"/>
            </w:rPr>
            <m:t xml:space="preserve">= </m:t>
          </m:r>
          <m:f>
            <m:fPr>
              <m:ctrlPr>
                <w:rPr>
                  <w:rFonts w:ascii="Cambria Math" w:hAnsi="Cambria Math"/>
                  <w:vertAlign w:val="subscript"/>
                </w:rPr>
              </m:ctrlPr>
            </m:fPr>
            <m:num>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specified lengt</m:t>
              </m:r>
              <m:r>
                <w:rPr>
                  <w:rFonts w:ascii="Cambria Math"/>
                  <w:vertAlign w:val="subscript"/>
                </w:rPr>
                <m:t>h</m:t>
              </m:r>
            </m:num>
            <m:den>
              <m:r>
                <w:rPr>
                  <w:rFonts w:ascii="Cambria Math"/>
                  <w:vertAlign w:val="subscript"/>
                </w:rPr>
                <m:t># fis</m:t>
              </m:r>
              <m:r>
                <w:rPr>
                  <w:rFonts w:ascii="Cambria Math"/>
                  <w:vertAlign w:val="subscript"/>
                </w:rPr>
                <m:t>h</m:t>
              </m:r>
              <m:r>
                <w:rPr>
                  <w:rFonts w:ascii="Cambria Math"/>
                  <w:vertAlign w:val="subscript"/>
                </w:rPr>
                <m:t xml:space="preserve"> </m:t>
              </m:r>
              <m:r>
                <w:rPr>
                  <w:rFonts w:ascii="Cambria Math" w:hAnsi="Cambria Math"/>
                  <w:vertAlign w:val="subscript"/>
                </w:rPr>
                <m:t>≥</m:t>
              </m:r>
              <m:r>
                <w:rPr>
                  <w:rFonts w:ascii="Cambria Math"/>
                  <w:vertAlign w:val="subscript"/>
                </w:rPr>
                <m:t>stock lengt</m:t>
              </m:r>
              <m:r>
                <w:rPr>
                  <w:rFonts w:ascii="Cambria Math"/>
                  <w:vertAlign w:val="subscript"/>
                </w:rPr>
                <m:t>h</m:t>
              </m:r>
            </m:den>
          </m:f>
          <m:r>
            <m:rPr>
              <m:sty m:val="p"/>
            </m:rPr>
            <w:rPr>
              <w:rFonts w:ascii="Cambria Math"/>
              <w:vertAlign w:val="subscript"/>
            </w:rPr>
            <m:t>*</m:t>
          </m:r>
          <m:r>
            <m:rPr>
              <m:sty m:val="p"/>
            </m:rPr>
            <w:rPr>
              <w:rFonts w:ascii="Cambria Math"/>
              <w:vertAlign w:val="subscript"/>
            </w:rPr>
            <m:t xml:space="preserve">100 </m:t>
          </m:r>
        </m:oMath>
      </m:oMathPara>
    </w:p>
    <w:p w14:paraId="7DB22266" w14:textId="77777777" w:rsidR="005D795A" w:rsidRDefault="005D795A" w:rsidP="009052ED"/>
    <w:p w14:paraId="2324F2E4" w14:textId="77777777" w:rsidR="00C17A49" w:rsidRDefault="005D795A" w:rsidP="0025475F">
      <w:proofErr w:type="gramStart"/>
      <w:r>
        <w:t>where</w:t>
      </w:r>
      <w:proofErr w:type="gramEnd"/>
      <w:r>
        <w:t xml:space="preserve"> t</w:t>
      </w:r>
      <w:r w:rsidR="009052ED">
        <w:t xml:space="preserve">he </w:t>
      </w:r>
      <w:r w:rsidR="009052ED">
        <w:rPr>
          <w:i/>
        </w:rPr>
        <w:t>x</w:t>
      </w:r>
      <w:r w:rsidR="009052ED">
        <w:t xml:space="preserve"> in this formula is replaced with a letter specific to the length required by the numerator. </w:t>
      </w:r>
      <w:r>
        <w:t>For example, PSD</w:t>
      </w:r>
      <w:r>
        <w:rPr>
          <w:vertAlign w:val="subscript"/>
        </w:rPr>
        <w:t xml:space="preserve">Q </w:t>
      </w:r>
      <w:r>
        <w:t>would have a numerator that is the number of fish greater than or equal to “quality” size and is interpreted as the proportion of all fish</w:t>
      </w:r>
      <w:r w:rsidR="00006859">
        <w:t xml:space="preserve"> in that species</w:t>
      </w:r>
      <w:r>
        <w:t xml:space="preserve"> of stock size or greater that are also quality-sized or greater. </w:t>
      </w:r>
    </w:p>
    <w:p w14:paraId="34461D34" w14:textId="77777777" w:rsidR="00C17A49" w:rsidRDefault="00C17A49" w:rsidP="0025475F"/>
    <w:p w14:paraId="6F661310" w14:textId="67C42D5D" w:rsidR="009F7738" w:rsidRDefault="00006859" w:rsidP="0025475F">
      <w:r>
        <w:t xml:space="preserve">Fishes captured in the </w:t>
      </w:r>
      <w:r w:rsidR="00420C32">
        <w:t>comprehensive fyke net surveys are presented in Table 4; fishes captured in the comprehensive electrofishing surveys are presented in Table 5.</w:t>
      </w:r>
      <w:r w:rsidR="005D795A">
        <w:t xml:space="preserve"> </w:t>
      </w:r>
      <w:r w:rsidR="00C17A49">
        <w:t>The number of fish in each size category are reported first, with the PSD</w:t>
      </w:r>
      <w:r w:rsidR="00C17A49">
        <w:rPr>
          <w:vertAlign w:val="subscript"/>
        </w:rPr>
        <w:t>x</w:t>
      </w:r>
      <w:r w:rsidR="00C17A49">
        <w:t xml:space="preserve"> proportion in parentheses. PSD</w:t>
      </w:r>
      <w:r w:rsidR="00C17A49">
        <w:rPr>
          <w:vertAlign w:val="subscript"/>
        </w:rPr>
        <w:t>x</w:t>
      </w:r>
      <w:r w:rsidR="00C17A49">
        <w:t xml:space="preserve"> values are a percentage but will be reported as an integer proportion (out of 100) and shown without a percentage sign. </w:t>
      </w:r>
      <w:r w:rsidR="005D795A">
        <w:t>N</w:t>
      </w:r>
      <w:r w:rsidR="00942A1E">
        <w:t>ot all species collected in 2019</w:t>
      </w:r>
      <w:r w:rsidR="005D795A">
        <w:t xml:space="preserve"> have defined PSD</w:t>
      </w:r>
      <w:r w:rsidR="005D795A">
        <w:rPr>
          <w:vertAlign w:val="subscript"/>
        </w:rPr>
        <w:t xml:space="preserve">x </w:t>
      </w:r>
      <w:r w:rsidR="005D795A">
        <w:t xml:space="preserve">categories (e.g., </w:t>
      </w:r>
      <w:proofErr w:type="spellStart"/>
      <w:r w:rsidR="00CC7906">
        <w:t>s</w:t>
      </w:r>
      <w:r w:rsidR="005D795A">
        <w:t>potfin</w:t>
      </w:r>
      <w:proofErr w:type="spellEnd"/>
      <w:r w:rsidR="005D795A">
        <w:t xml:space="preserve"> shiner). When PSD</w:t>
      </w:r>
      <w:r w:rsidR="005D795A">
        <w:rPr>
          <w:vertAlign w:val="subscript"/>
        </w:rPr>
        <w:t xml:space="preserve">x </w:t>
      </w:r>
      <w:r w:rsidR="005D795A">
        <w:t>categories were unavailable, only the total number of individuals is reported.</w:t>
      </w:r>
      <w:r w:rsidR="00206A94">
        <w:t xml:space="preserve"> PSD values from</w:t>
      </w:r>
      <w:r w:rsidR="00420C32">
        <w:t xml:space="preserve"> electrofishing and fyke net surveys in</w:t>
      </w:r>
      <w:r w:rsidR="00206A94">
        <w:t xml:space="preserve"> </w:t>
      </w:r>
      <w:r w:rsidR="003A20D8">
        <w:t xml:space="preserve">completed in </w:t>
      </w:r>
      <w:r w:rsidR="00206A94">
        <w:t>2018 are retained in Appendix H.</w:t>
      </w:r>
    </w:p>
    <w:p w14:paraId="162389D0" w14:textId="77777777" w:rsidR="007761A7" w:rsidRPr="0025475F" w:rsidRDefault="007761A7" w:rsidP="0025475F"/>
    <w:p w14:paraId="33E0968C" w14:textId="286CC8BF" w:rsidR="007761A7" w:rsidRDefault="007761A7" w:rsidP="009E17D2">
      <w:pPr>
        <w:rPr>
          <w:b/>
          <w:u w:val="single"/>
        </w:rPr>
      </w:pPr>
    </w:p>
    <w:p w14:paraId="705DFF5B" w14:textId="5E50545A" w:rsidR="007761A7" w:rsidRDefault="007761A7" w:rsidP="009E17D2">
      <w:pPr>
        <w:rPr>
          <w:b/>
          <w:u w:val="single"/>
        </w:rPr>
      </w:pPr>
    </w:p>
    <w:p w14:paraId="4AC0F1E9" w14:textId="473ADEE1" w:rsidR="007761A7" w:rsidRDefault="007761A7" w:rsidP="009E17D2">
      <w:pPr>
        <w:rPr>
          <w:b/>
          <w:u w:val="single"/>
        </w:rPr>
      </w:pPr>
    </w:p>
    <w:p w14:paraId="3885479D" w14:textId="10DEF770" w:rsidR="007761A7" w:rsidRDefault="007761A7" w:rsidP="009E17D2">
      <w:pPr>
        <w:rPr>
          <w:b/>
          <w:u w:val="single"/>
        </w:rPr>
      </w:pPr>
    </w:p>
    <w:p w14:paraId="54C740AE" w14:textId="73D9CCB8" w:rsidR="007761A7" w:rsidRDefault="007761A7" w:rsidP="009E17D2">
      <w:pPr>
        <w:rPr>
          <w:b/>
          <w:u w:val="single"/>
        </w:rPr>
      </w:pPr>
    </w:p>
    <w:p w14:paraId="058FA2C3" w14:textId="6B74948A" w:rsidR="007761A7" w:rsidRDefault="007761A7" w:rsidP="009E17D2">
      <w:pPr>
        <w:rPr>
          <w:b/>
          <w:u w:val="single"/>
        </w:rPr>
      </w:pPr>
    </w:p>
    <w:p w14:paraId="7273655F" w14:textId="52ED311D" w:rsidR="007761A7" w:rsidRDefault="007761A7" w:rsidP="009E17D2">
      <w:pPr>
        <w:rPr>
          <w:b/>
          <w:u w:val="single"/>
        </w:rPr>
      </w:pPr>
    </w:p>
    <w:p w14:paraId="70821267" w14:textId="6A5D8AE0" w:rsidR="007761A7" w:rsidRDefault="007761A7" w:rsidP="009E17D2">
      <w:pPr>
        <w:rPr>
          <w:b/>
          <w:u w:val="single"/>
        </w:rPr>
      </w:pPr>
    </w:p>
    <w:p w14:paraId="21A59B9A" w14:textId="1F0BA0E2" w:rsidR="007761A7" w:rsidRDefault="007761A7" w:rsidP="009E17D2">
      <w:pPr>
        <w:rPr>
          <w:b/>
          <w:u w:val="single"/>
        </w:rPr>
      </w:pPr>
    </w:p>
    <w:p w14:paraId="1C27CD14" w14:textId="4E936668" w:rsidR="007761A7" w:rsidRDefault="007761A7" w:rsidP="009E17D2">
      <w:pPr>
        <w:rPr>
          <w:b/>
          <w:u w:val="single"/>
        </w:rPr>
      </w:pPr>
    </w:p>
    <w:p w14:paraId="07CC8411" w14:textId="7D112AE5" w:rsidR="007761A7" w:rsidRDefault="007761A7" w:rsidP="009E17D2">
      <w:pPr>
        <w:rPr>
          <w:b/>
          <w:u w:val="single"/>
        </w:rPr>
      </w:pPr>
    </w:p>
    <w:p w14:paraId="7F882C0E" w14:textId="7FE29C7A" w:rsidR="007761A7" w:rsidRDefault="007761A7" w:rsidP="009E17D2">
      <w:pPr>
        <w:rPr>
          <w:b/>
          <w:u w:val="single"/>
        </w:rPr>
      </w:pPr>
    </w:p>
    <w:p w14:paraId="3399F5A6" w14:textId="77777777" w:rsidR="007761A7" w:rsidRDefault="007761A7" w:rsidP="009E17D2">
      <w:pPr>
        <w:rPr>
          <w:b/>
          <w:u w:val="single"/>
        </w:rPr>
      </w:pPr>
    </w:p>
    <w:p w14:paraId="163684C9" w14:textId="527CAE62" w:rsidR="007761A7" w:rsidRDefault="007761A7" w:rsidP="009E17D2">
      <w:pPr>
        <w:rPr>
          <w:b/>
          <w:u w:val="single"/>
        </w:rPr>
      </w:pPr>
    </w:p>
    <w:p w14:paraId="542C6DE7" w14:textId="6660E750" w:rsidR="00420C32" w:rsidRDefault="00420C32" w:rsidP="009E17D2">
      <w:pPr>
        <w:rPr>
          <w:b/>
          <w:u w:val="single"/>
        </w:rPr>
      </w:pPr>
    </w:p>
    <w:tbl>
      <w:tblPr>
        <w:tblStyle w:val="PlainTable4"/>
        <w:tblW w:w="5552" w:type="pct"/>
        <w:jc w:val="center"/>
        <w:tblLayout w:type="fixed"/>
        <w:tblLook w:val="04A0" w:firstRow="1" w:lastRow="0" w:firstColumn="1" w:lastColumn="0" w:noHBand="0" w:noVBand="1"/>
      </w:tblPr>
      <w:tblGrid>
        <w:gridCol w:w="2340"/>
        <w:gridCol w:w="1106"/>
        <w:gridCol w:w="1104"/>
        <w:gridCol w:w="1052"/>
        <w:gridCol w:w="1166"/>
        <w:gridCol w:w="63"/>
        <w:gridCol w:w="1354"/>
        <w:gridCol w:w="282"/>
        <w:gridCol w:w="994"/>
        <w:gridCol w:w="114"/>
        <w:gridCol w:w="703"/>
        <w:gridCol w:w="651"/>
        <w:gridCol w:w="114"/>
        <w:gridCol w:w="150"/>
      </w:tblGrid>
      <w:tr w:rsidR="008F48F2" w:rsidRPr="00977B47" w14:paraId="333B9652" w14:textId="77777777" w:rsidTr="00A660FF">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36AE923D" w14:textId="6CA1C8CB" w:rsidR="008F48F2" w:rsidRDefault="00CA5E98" w:rsidP="00782374">
            <w:pPr>
              <w:rPr>
                <w:b w:val="0"/>
              </w:rPr>
            </w:pPr>
            <w:r>
              <w:lastRenderedPageBreak/>
              <w:t>Table 4</w:t>
            </w:r>
            <w:r w:rsidR="008F48F2" w:rsidRPr="005D74F9">
              <w:t xml:space="preserve">. </w:t>
            </w:r>
            <w:r w:rsidR="005D795A" w:rsidRPr="005D74F9">
              <w:rPr>
                <w:b w:val="0"/>
              </w:rPr>
              <w:t xml:space="preserve">Number of fish in each </w:t>
            </w:r>
            <w:r w:rsidR="008F48F2" w:rsidRPr="005D74F9">
              <w:rPr>
                <w:b w:val="0"/>
              </w:rPr>
              <w:t>Proportional Size Distribution (</w:t>
            </w:r>
            <w:r w:rsidR="00154FFD" w:rsidRPr="005D74F9">
              <w:rPr>
                <w:b w:val="0"/>
              </w:rPr>
              <w:t>PSD</w:t>
            </w:r>
            <w:r w:rsidR="00154FFD" w:rsidRPr="005D74F9">
              <w:rPr>
                <w:b w:val="0"/>
                <w:vertAlign w:val="subscript"/>
              </w:rPr>
              <w:t>X</w:t>
            </w:r>
            <w:r w:rsidR="008F48F2" w:rsidRPr="005D74F9">
              <w:rPr>
                <w:b w:val="0"/>
              </w:rPr>
              <w:t xml:space="preserve">) </w:t>
            </w:r>
            <w:r w:rsidR="007761A7">
              <w:rPr>
                <w:b w:val="0"/>
              </w:rPr>
              <w:t xml:space="preserve">category for </w:t>
            </w:r>
            <w:r w:rsidR="001869B5">
              <w:rPr>
                <w:b w:val="0"/>
              </w:rPr>
              <w:t xml:space="preserve">fishes sampled in comprehensive fyke net surveys </w:t>
            </w:r>
            <w:r w:rsidR="00A72BEC">
              <w:rPr>
                <w:b w:val="0"/>
              </w:rPr>
              <w:t>from six</w:t>
            </w:r>
            <w:r w:rsidR="008F48F2" w:rsidRPr="005D74F9">
              <w:rPr>
                <w:b w:val="0"/>
              </w:rPr>
              <w:t xml:space="preserve"> lakes in NW Iowa</w:t>
            </w:r>
            <w:r w:rsidR="00942A1E">
              <w:rPr>
                <w:b w:val="0"/>
              </w:rPr>
              <w:t xml:space="preserve"> in 2019</w:t>
            </w:r>
            <w:r w:rsidR="008F48F2" w:rsidRPr="005D74F9">
              <w:rPr>
                <w:b w:val="0"/>
              </w:rPr>
              <w:t xml:space="preserve">. </w:t>
            </w:r>
            <w:r w:rsidR="00154FFD" w:rsidRPr="005D74F9">
              <w:rPr>
                <w:b w:val="0"/>
              </w:rPr>
              <w:t xml:space="preserve">Number of fish </w:t>
            </w:r>
            <w:r w:rsidR="00EF6872">
              <w:rPr>
                <w:b w:val="0"/>
              </w:rPr>
              <w:t xml:space="preserve">captured </w:t>
            </w:r>
            <w:r w:rsidR="00154FFD" w:rsidRPr="005D74F9">
              <w:rPr>
                <w:b w:val="0"/>
              </w:rPr>
              <w:t xml:space="preserve">in each category is </w:t>
            </w:r>
            <w:r w:rsidR="001869B5">
              <w:rPr>
                <w:b w:val="0"/>
              </w:rPr>
              <w:t xml:space="preserve">reported first, </w:t>
            </w:r>
            <w:r w:rsidR="00154FFD" w:rsidRPr="005D74F9">
              <w:rPr>
                <w:b w:val="0"/>
              </w:rPr>
              <w:t>followed by</w:t>
            </w:r>
            <w:r w:rsidR="001869B5">
              <w:rPr>
                <w:b w:val="0"/>
              </w:rPr>
              <w:t xml:space="preserve"> the proportion of fish in each</w:t>
            </w:r>
            <w:r w:rsidR="00154FFD" w:rsidRPr="005D74F9">
              <w:rPr>
                <w:b w:val="0"/>
              </w:rPr>
              <w:t xml:space="preserve"> PSD</w:t>
            </w:r>
            <w:r w:rsidR="00154FFD" w:rsidRPr="005D74F9">
              <w:rPr>
                <w:b w:val="0"/>
                <w:vertAlign w:val="subscript"/>
              </w:rPr>
              <w:t xml:space="preserve">x </w:t>
            </w:r>
            <w:r w:rsidR="00EF6872">
              <w:rPr>
                <w:b w:val="0"/>
              </w:rPr>
              <w:t>category</w:t>
            </w:r>
            <w:r w:rsidR="001869B5">
              <w:rPr>
                <w:b w:val="0"/>
              </w:rPr>
              <w:t xml:space="preserve"> – out of all fish stock size or larger –</w:t>
            </w:r>
            <w:r w:rsidR="00154FFD" w:rsidRPr="005D74F9">
              <w:rPr>
                <w:b w:val="0"/>
              </w:rPr>
              <w:t xml:space="preserve"> in</w:t>
            </w:r>
            <w:r w:rsidR="001869B5">
              <w:rPr>
                <w:b w:val="0"/>
              </w:rPr>
              <w:t xml:space="preserve"> </w:t>
            </w:r>
            <w:r w:rsidR="00154FFD" w:rsidRPr="005D74F9">
              <w:rPr>
                <w:b w:val="0"/>
              </w:rPr>
              <w:t>parentheses.</w:t>
            </w:r>
            <w:r w:rsidR="001869B5" w:rsidRPr="005D74F9">
              <w:rPr>
                <w:b w:val="0"/>
              </w:rPr>
              <w:t xml:space="preserve"> </w:t>
            </w:r>
            <w:r w:rsidR="001869B5">
              <w:rPr>
                <w:b w:val="0"/>
              </w:rPr>
              <w:t>P</w:t>
            </w:r>
            <w:r w:rsidR="009A69FC" w:rsidRPr="005D74F9">
              <w:rPr>
                <w:b w:val="0"/>
              </w:rPr>
              <w:t>SD</w:t>
            </w:r>
            <w:r w:rsidR="00154FFD" w:rsidRPr="005D74F9">
              <w:rPr>
                <w:b w:val="0"/>
                <w:vertAlign w:val="subscript"/>
              </w:rPr>
              <w:t>X</w:t>
            </w:r>
            <w:r w:rsidR="009A69FC" w:rsidRPr="005D74F9">
              <w:rPr>
                <w:b w:val="0"/>
              </w:rPr>
              <w:t xml:space="preserve"> lengths are from </w:t>
            </w:r>
            <w:proofErr w:type="spellStart"/>
            <w:r w:rsidR="009A69FC" w:rsidRPr="005D74F9">
              <w:rPr>
                <w:b w:val="0"/>
              </w:rPr>
              <w:t>Gablehouse</w:t>
            </w:r>
            <w:proofErr w:type="spellEnd"/>
            <w:r w:rsidR="009A69FC" w:rsidRPr="005D74F9">
              <w:rPr>
                <w:b w:val="0"/>
              </w:rPr>
              <w:t xml:space="preserve"> (1984).</w:t>
            </w:r>
          </w:p>
          <w:p w14:paraId="104E9F22" w14:textId="49900F7A" w:rsidR="002123A3" w:rsidRPr="005D74F9" w:rsidRDefault="002123A3" w:rsidP="00782374"/>
        </w:tc>
      </w:tr>
      <w:tr w:rsidR="005D74F9" w:rsidRPr="00977B47" w14:paraId="5E9A1AE4" w14:textId="24271D9A" w:rsidTr="00A660FF">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7C9363DF" w14:textId="77777777" w:rsidR="00CE4688" w:rsidRPr="005D74F9" w:rsidRDefault="00CE4688" w:rsidP="005F688F">
            <w:pPr>
              <w:spacing w:line="259" w:lineRule="auto"/>
            </w:pPr>
          </w:p>
        </w:tc>
        <w:tc>
          <w:tcPr>
            <w:tcW w:w="494" w:type="pct"/>
            <w:tcBorders>
              <w:bottom w:val="single" w:sz="4" w:space="0" w:color="auto"/>
            </w:tcBorders>
            <w:shd w:val="clear" w:color="auto" w:fill="auto"/>
          </w:tcPr>
          <w:p w14:paraId="3D6B67AF" w14:textId="1951377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493" w:type="pct"/>
            <w:tcBorders>
              <w:bottom w:val="single" w:sz="4" w:space="0" w:color="auto"/>
            </w:tcBorders>
            <w:shd w:val="clear" w:color="auto" w:fill="auto"/>
          </w:tcPr>
          <w:p w14:paraId="5C758036" w14:textId="46569F45"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0" w:type="pct"/>
            <w:tcBorders>
              <w:bottom w:val="single" w:sz="4" w:space="0" w:color="auto"/>
            </w:tcBorders>
            <w:shd w:val="clear" w:color="auto" w:fill="auto"/>
          </w:tcPr>
          <w:p w14:paraId="22C47714" w14:textId="13ADF9C3" w:rsidR="00CE4688" w:rsidRPr="005D74F9" w:rsidRDefault="00CE4688" w:rsidP="00A279D3">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49" w:type="pct"/>
            <w:gridSpan w:val="2"/>
            <w:tcBorders>
              <w:bottom w:val="single" w:sz="4" w:space="0" w:color="auto"/>
            </w:tcBorders>
            <w:shd w:val="clear" w:color="auto" w:fill="auto"/>
          </w:tcPr>
          <w:p w14:paraId="6618FD79" w14:textId="78B427E3" w:rsidR="00CE4688" w:rsidRPr="005D74F9" w:rsidRDefault="00CE4688" w:rsidP="00487436">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05" w:type="pct"/>
            <w:tcBorders>
              <w:bottom w:val="single" w:sz="4" w:space="0" w:color="auto"/>
            </w:tcBorders>
            <w:shd w:val="clear" w:color="auto" w:fill="auto"/>
          </w:tcPr>
          <w:p w14:paraId="29CFD108" w14:textId="77777777" w:rsidR="009A69FC"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67C10889" w14:textId="47DAA3EF"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1" w:type="pct"/>
            <w:gridSpan w:val="3"/>
            <w:tcBorders>
              <w:bottom w:val="single" w:sz="4" w:space="0" w:color="auto"/>
            </w:tcBorders>
            <w:shd w:val="clear" w:color="auto" w:fill="auto"/>
          </w:tcPr>
          <w:p w14:paraId="6155911E" w14:textId="122B492B"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73715A17" w14:textId="34EF7483" w:rsidR="00CE4688" w:rsidRPr="005D74F9" w:rsidRDefault="00CE4688" w:rsidP="00E27BE0">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05" w:type="pct"/>
            <w:gridSpan w:val="2"/>
            <w:tcBorders>
              <w:bottom w:val="single" w:sz="4" w:space="0" w:color="auto"/>
            </w:tcBorders>
            <w:shd w:val="clear" w:color="auto" w:fill="auto"/>
          </w:tcPr>
          <w:p w14:paraId="0BA77151" w14:textId="6C296B6D"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r w:rsidRPr="005D74F9">
              <w:t>Total</w:t>
            </w:r>
            <w:r w:rsidR="005D795A" w:rsidRPr="005D74F9">
              <w:t xml:space="preserve"> in all samples</w:t>
            </w:r>
          </w:p>
        </w:tc>
        <w:tc>
          <w:tcPr>
            <w:tcW w:w="118" w:type="pct"/>
            <w:gridSpan w:val="2"/>
            <w:tcBorders>
              <w:bottom w:val="single" w:sz="4" w:space="0" w:color="auto"/>
            </w:tcBorders>
            <w:shd w:val="clear" w:color="auto" w:fill="auto"/>
          </w:tcPr>
          <w:p w14:paraId="31B2F822"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pPr>
          </w:p>
        </w:tc>
      </w:tr>
      <w:tr w:rsidR="005D74F9" w:rsidRPr="00977B47" w14:paraId="625E411A" w14:textId="39E603AC" w:rsidTr="00A660FF">
        <w:trPr>
          <w:gridAfter w:val="1"/>
          <w:wAfter w:w="67" w:type="pct"/>
          <w:trHeight w:val="317"/>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268879A" w14:textId="003B3527" w:rsidR="00CE4688" w:rsidRPr="005D74F9" w:rsidRDefault="00CE4688" w:rsidP="005F688F">
            <w:pPr>
              <w:spacing w:line="259" w:lineRule="auto"/>
            </w:pPr>
            <w:r w:rsidRPr="005D74F9">
              <w:t>Blue Lake</w:t>
            </w:r>
          </w:p>
          <w:p w14:paraId="338252B2" w14:textId="77777777" w:rsidR="00CE4688" w:rsidRPr="005D74F9" w:rsidRDefault="00CE4688" w:rsidP="005F688F">
            <w:pPr>
              <w:spacing w:line="259" w:lineRule="auto"/>
              <w:rPr>
                <w:b w:val="0"/>
              </w:rPr>
            </w:pPr>
            <w:r w:rsidRPr="005D74F9">
              <w:rPr>
                <w:b w:val="0"/>
              </w:rPr>
              <w:t xml:space="preserve">     Black Crappie</w:t>
            </w:r>
          </w:p>
          <w:p w14:paraId="36D55525" w14:textId="77777777" w:rsidR="00CE4688" w:rsidRPr="005D74F9" w:rsidRDefault="00CE4688" w:rsidP="005F688F">
            <w:pPr>
              <w:spacing w:line="259" w:lineRule="auto"/>
              <w:rPr>
                <w:b w:val="0"/>
              </w:rPr>
            </w:pPr>
            <w:r w:rsidRPr="005D74F9">
              <w:rPr>
                <w:b w:val="0"/>
              </w:rPr>
              <w:t xml:space="preserve">     Bluegill</w:t>
            </w:r>
          </w:p>
          <w:p w14:paraId="04F57DB1" w14:textId="4219EC64" w:rsidR="00CE4688" w:rsidRDefault="00CE4688" w:rsidP="005F688F">
            <w:pPr>
              <w:spacing w:line="259" w:lineRule="auto"/>
              <w:rPr>
                <w:b w:val="0"/>
              </w:rPr>
            </w:pPr>
            <w:r w:rsidRPr="005D74F9">
              <w:rPr>
                <w:b w:val="0"/>
              </w:rPr>
              <w:t xml:space="preserve">     Channel Catfish</w:t>
            </w:r>
          </w:p>
          <w:p w14:paraId="778E9948" w14:textId="19A7E36D" w:rsidR="00284471" w:rsidRPr="005D74F9" w:rsidRDefault="00284471" w:rsidP="005F688F">
            <w:pPr>
              <w:spacing w:line="259" w:lineRule="auto"/>
              <w:rPr>
                <w:b w:val="0"/>
              </w:rPr>
            </w:pPr>
            <w:r>
              <w:rPr>
                <w:b w:val="0"/>
              </w:rPr>
              <w:t xml:space="preserve">     Common Carp</w:t>
            </w:r>
          </w:p>
          <w:p w14:paraId="45AE151A" w14:textId="35FA73A8" w:rsidR="009906D9" w:rsidRDefault="009906D9" w:rsidP="005F688F">
            <w:pPr>
              <w:spacing w:line="259" w:lineRule="auto"/>
              <w:rPr>
                <w:b w:val="0"/>
              </w:rPr>
            </w:pPr>
            <w:r>
              <w:rPr>
                <w:b w:val="0"/>
              </w:rPr>
              <w:t xml:space="preserve">     Green Sunfish</w:t>
            </w:r>
            <w:r w:rsidR="00CE4688" w:rsidRPr="005D74F9">
              <w:rPr>
                <w:b w:val="0"/>
              </w:rPr>
              <w:t xml:space="preserve">     </w:t>
            </w:r>
          </w:p>
          <w:p w14:paraId="4BFD0D19" w14:textId="065E95A5" w:rsidR="00CE4688" w:rsidRDefault="009906D9" w:rsidP="005F688F">
            <w:pPr>
              <w:spacing w:line="259" w:lineRule="auto"/>
              <w:rPr>
                <w:b w:val="0"/>
              </w:rPr>
            </w:pPr>
            <w:r>
              <w:rPr>
                <w:b w:val="0"/>
              </w:rPr>
              <w:t xml:space="preserve">     </w:t>
            </w:r>
            <w:r w:rsidR="00CE4688" w:rsidRPr="005D74F9">
              <w:rPr>
                <w:b w:val="0"/>
              </w:rPr>
              <w:t>Largemouth Bass</w:t>
            </w:r>
          </w:p>
          <w:p w14:paraId="59068474" w14:textId="772D3FF0" w:rsidR="00080FEB" w:rsidRPr="005D74F9" w:rsidRDefault="009906D9" w:rsidP="005F688F">
            <w:pPr>
              <w:spacing w:line="259" w:lineRule="auto"/>
              <w:rPr>
                <w:b w:val="0"/>
              </w:rPr>
            </w:pPr>
            <w:r>
              <w:rPr>
                <w:b w:val="0"/>
              </w:rPr>
              <w:t xml:space="preserve">     Madtom</w:t>
            </w:r>
          </w:p>
        </w:tc>
        <w:tc>
          <w:tcPr>
            <w:tcW w:w="494" w:type="pct"/>
            <w:shd w:val="clear" w:color="auto" w:fill="auto"/>
          </w:tcPr>
          <w:p w14:paraId="780C9B5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EC6BAE" w14:textId="28D37241"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89</w:t>
            </w:r>
          </w:p>
          <w:p w14:paraId="540B0CFD" w14:textId="54830674"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24</w:t>
            </w:r>
          </w:p>
          <w:p w14:paraId="629017D1" w14:textId="087F19EE" w:rsidR="00CE4688"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0F127F61" w14:textId="65FB4DDD" w:rsidR="00284471" w:rsidRPr="005D74F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5C69438" w14:textId="7C13E904" w:rsidR="009906D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1CCD26B" w14:textId="3E0FC3D6" w:rsidR="00CE4688"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24B51405" w14:textId="6485D22A"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93" w:type="pct"/>
            <w:shd w:val="clear" w:color="auto" w:fill="auto"/>
          </w:tcPr>
          <w:p w14:paraId="3D6EE7C4"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9F885BC" w14:textId="49CD1CC6"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85</w:t>
            </w:r>
          </w:p>
          <w:p w14:paraId="6241D042" w14:textId="38CD470D"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184</w:t>
            </w:r>
          </w:p>
          <w:p w14:paraId="36483D8A" w14:textId="2F518489"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1D8FAC3E" w14:textId="0C9BC8FA" w:rsidR="00284471" w:rsidRDefault="00284471"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30964767" w14:textId="3EF6CFD3" w:rsidR="009906D9" w:rsidRDefault="00284471"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1DBB289E" w14:textId="77777777" w:rsidR="00CE4688" w:rsidRDefault="00206A94"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1CDCA40" w14:textId="0D17F05C" w:rsidR="009906D9" w:rsidRPr="005D74F9" w:rsidRDefault="009906D9" w:rsidP="00CE4688">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70" w:type="pct"/>
            <w:shd w:val="clear" w:color="auto" w:fill="auto"/>
          </w:tcPr>
          <w:p w14:paraId="2872F3E9"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61DADC" w14:textId="082641F3"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26</w:t>
            </w:r>
            <w:r w:rsidR="000B711F" w:rsidRPr="005D74F9">
              <w:t xml:space="preserve"> </w:t>
            </w:r>
            <w:r w:rsidR="00206A94">
              <w:t>(25</w:t>
            </w:r>
            <w:r w:rsidR="000B0D9D" w:rsidRPr="005D74F9">
              <w:t>)</w:t>
            </w:r>
          </w:p>
          <w:p w14:paraId="02CDF410" w14:textId="29876485" w:rsidR="00CE4688" w:rsidRPr="005D74F9" w:rsidRDefault="001869B5"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72</w:t>
            </w:r>
            <w:r w:rsidR="00420C32">
              <w:t xml:space="preserve"> (28</w:t>
            </w:r>
            <w:r w:rsidR="000B711F" w:rsidRPr="005D74F9">
              <w:t>)</w:t>
            </w:r>
          </w:p>
          <w:p w14:paraId="7D6B1CF7" w14:textId="511E1767" w:rsidR="00CE4688" w:rsidRPr="005D74F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D54884" w:rsidRPr="005D74F9">
              <w:t xml:space="preserve"> (</w:t>
            </w:r>
            <w:r w:rsidR="00420C32">
              <w:t>33</w:t>
            </w:r>
            <w:r w:rsidR="000B711F" w:rsidRPr="005D74F9">
              <w:t>)</w:t>
            </w:r>
          </w:p>
          <w:p w14:paraId="3F0EF742" w14:textId="11ED9716" w:rsidR="009906D9"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1 (50)</w:t>
            </w:r>
          </w:p>
          <w:p w14:paraId="3A0201F7" w14:textId="4C2D3BE7" w:rsidR="00284471"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1CFFC819" w14:textId="2635427E" w:rsidR="00CE4688" w:rsidRDefault="00284471"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0B711F" w:rsidRPr="005D74F9">
              <w:t xml:space="preserve"> (</w:t>
            </w:r>
            <w:r w:rsidR="00420C32">
              <w:t>10</w:t>
            </w:r>
            <w:r w:rsidR="00D54884" w:rsidRPr="005D74F9">
              <w:t>0)</w:t>
            </w:r>
          </w:p>
          <w:p w14:paraId="24377C1A" w14:textId="3EFC4DF0" w:rsidR="009906D9" w:rsidRPr="005D74F9" w:rsidRDefault="009906D9"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521" w:type="pct"/>
            <w:shd w:val="clear" w:color="auto" w:fill="auto"/>
          </w:tcPr>
          <w:p w14:paraId="7FD495B7"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2A19CE00" w14:textId="019472F7"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2 (2</w:t>
            </w:r>
            <w:r w:rsidR="00D54884" w:rsidRPr="005D74F9">
              <w:t>)</w:t>
            </w:r>
          </w:p>
          <w:p w14:paraId="21AA2EAF" w14:textId="42E7621E"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1 </w:t>
            </w:r>
            <w:r w:rsidR="00D54884" w:rsidRPr="005D74F9">
              <w:t>(0)</w:t>
            </w:r>
          </w:p>
          <w:p w14:paraId="258612AC" w14:textId="02998820"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7D6E8D19" w14:textId="2EF064DA" w:rsidR="009906D9"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7EDD09B" w14:textId="26AA0641" w:rsidR="00284471"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04BB3AB2" w14:textId="5E949A95" w:rsidR="00CE4688"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rsidR="00420C32">
              <w:t>10</w:t>
            </w:r>
            <w:r>
              <w:t>0</w:t>
            </w:r>
            <w:r w:rsidR="00D54884" w:rsidRPr="005D74F9">
              <w:t>)</w:t>
            </w:r>
          </w:p>
          <w:p w14:paraId="7FA0AB5C" w14:textId="12E1FEC5"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759" w:type="pct"/>
            <w:gridSpan w:val="3"/>
            <w:shd w:val="clear" w:color="auto" w:fill="auto"/>
          </w:tcPr>
          <w:p w14:paraId="5D9AAA01" w14:textId="77777777"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p>
          <w:p w14:paraId="75F952C4" w14:textId="20DCBCF8" w:rsidR="00CE4688" w:rsidRPr="005D74F9" w:rsidRDefault="00206A94"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D54884" w:rsidRPr="005D74F9">
              <w:t>)</w:t>
            </w:r>
          </w:p>
          <w:p w14:paraId="07E934E6" w14:textId="2FEC583E"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D4990C4" w14:textId="689260B3" w:rsidR="00CE4688" w:rsidRPr="005D74F9" w:rsidRDefault="00CE4688" w:rsidP="005F688F">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1CC027E" w14:textId="35D83272" w:rsidR="009906D9"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056B5B8" w14:textId="58467508" w:rsidR="00284471"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19027F16" w14:textId="68E26DFB" w:rsidR="00CE4688" w:rsidRDefault="00284471"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D54884" w:rsidRPr="005D74F9">
              <w:t xml:space="preserve"> (</w:t>
            </w:r>
            <w:r w:rsidR="00420C32">
              <w:t>100</w:t>
            </w:r>
            <w:r w:rsidR="00D54884" w:rsidRPr="005D74F9">
              <w:t>)</w:t>
            </w:r>
          </w:p>
          <w:p w14:paraId="5873D8C4" w14:textId="19D48093" w:rsidR="009906D9" w:rsidRPr="005D74F9" w:rsidRDefault="009906D9" w:rsidP="00206A94">
            <w:pPr>
              <w:spacing w:line="259" w:lineRule="auto"/>
              <w:jc w:val="center"/>
              <w:cnfStyle w:val="000000000000" w:firstRow="0" w:lastRow="0" w:firstColumn="0" w:lastColumn="0" w:oddVBand="0" w:evenVBand="0" w:oddHBand="0" w:evenHBand="0" w:firstRowFirstColumn="0" w:firstRowLastColumn="0" w:lastRowFirstColumn="0" w:lastRowLastColumn="0"/>
            </w:pPr>
            <w:r>
              <w:t>-</w:t>
            </w:r>
          </w:p>
        </w:tc>
        <w:tc>
          <w:tcPr>
            <w:tcW w:w="444" w:type="pct"/>
            <w:shd w:val="clear" w:color="auto" w:fill="auto"/>
            <w:vAlign w:val="center"/>
          </w:tcPr>
          <w:p w14:paraId="18A9CFF3" w14:textId="77777777"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p>
          <w:p w14:paraId="4DD84A3A" w14:textId="7489EC8E"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2840722" w14:textId="505960ED"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4A3B2DF5" w14:textId="0B28AF4C" w:rsidR="00CE4688" w:rsidRPr="005D74F9"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CE7B312" w14:textId="78AA6E5D" w:rsidR="009906D9" w:rsidRDefault="00284471" w:rsidP="009906D9">
            <w:pPr>
              <w:jc w:val="center"/>
              <w:cnfStyle w:val="000000000000" w:firstRow="0" w:lastRow="0" w:firstColumn="0" w:lastColumn="0" w:oddVBand="0" w:evenVBand="0" w:oddHBand="0" w:evenHBand="0" w:firstRowFirstColumn="0" w:firstRowLastColumn="0" w:lastRowFirstColumn="0" w:lastRowLastColumn="0"/>
            </w:pPr>
            <w:r>
              <w:t>0 (0)</w:t>
            </w:r>
          </w:p>
          <w:p w14:paraId="7ECDA567" w14:textId="67501078" w:rsidR="00284471" w:rsidRDefault="00284471" w:rsidP="00284471">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33624224" w14:textId="32E10D72" w:rsidR="00CE4688" w:rsidRDefault="00CE4688" w:rsidP="009906D9">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F4FC5A5" w14:textId="76CCAD02" w:rsidR="009906D9" w:rsidRPr="005D74F9" w:rsidRDefault="009906D9" w:rsidP="009906D9">
            <w:pPr>
              <w:jc w:val="center"/>
              <w:cnfStyle w:val="000000000000" w:firstRow="0" w:lastRow="0" w:firstColumn="0" w:lastColumn="0" w:oddVBand="0" w:evenVBand="0" w:oddHBand="0" w:evenHBand="0" w:firstRowFirstColumn="0" w:firstRowLastColumn="0" w:lastRowFirstColumn="0" w:lastRowLastColumn="0"/>
            </w:pPr>
            <w:r>
              <w:t>-</w:t>
            </w:r>
          </w:p>
        </w:tc>
        <w:tc>
          <w:tcPr>
            <w:tcW w:w="365" w:type="pct"/>
            <w:gridSpan w:val="2"/>
            <w:shd w:val="clear" w:color="auto" w:fill="auto"/>
            <w:vAlign w:val="center"/>
          </w:tcPr>
          <w:p w14:paraId="62C6E4ED" w14:textId="77777777" w:rsidR="00420C32" w:rsidRDefault="00420C32" w:rsidP="009906D9">
            <w:pPr>
              <w:jc w:val="right"/>
              <w:cnfStyle w:val="000000000000" w:firstRow="0" w:lastRow="0" w:firstColumn="0" w:lastColumn="0" w:oddVBand="0" w:evenVBand="0" w:oddHBand="0" w:evenHBand="0" w:firstRowFirstColumn="0" w:firstRowLastColumn="0" w:lastRowFirstColumn="0" w:lastRowLastColumn="0"/>
            </w:pPr>
          </w:p>
          <w:p w14:paraId="2A90123F" w14:textId="7533E436" w:rsidR="00E76221" w:rsidRPr="005D74F9" w:rsidRDefault="001869B5" w:rsidP="009906D9">
            <w:pPr>
              <w:jc w:val="right"/>
              <w:cnfStyle w:val="000000000000" w:firstRow="0" w:lastRow="0" w:firstColumn="0" w:lastColumn="0" w:oddVBand="0" w:evenVBand="0" w:oddHBand="0" w:evenHBand="0" w:firstRowFirstColumn="0" w:firstRowLastColumn="0" w:lastRowFirstColumn="0" w:lastRowLastColumn="0"/>
            </w:pPr>
            <w:r>
              <w:t>202</w:t>
            </w:r>
          </w:p>
          <w:p w14:paraId="2111684E" w14:textId="35428150" w:rsidR="00E76221" w:rsidRPr="005D74F9" w:rsidRDefault="00284471" w:rsidP="009906D9">
            <w:pPr>
              <w:jc w:val="right"/>
              <w:cnfStyle w:val="000000000000" w:firstRow="0" w:lastRow="0" w:firstColumn="0" w:lastColumn="0" w:oddVBand="0" w:evenVBand="0" w:oddHBand="0" w:evenHBand="0" w:firstRowFirstColumn="0" w:firstRowLastColumn="0" w:lastRowFirstColumn="0" w:lastRowLastColumn="0"/>
            </w:pPr>
            <w:r>
              <w:t>281</w:t>
            </w:r>
          </w:p>
          <w:p w14:paraId="50118B8B" w14:textId="4DE1CFE8" w:rsidR="00CE4688" w:rsidRDefault="00284471" w:rsidP="009906D9">
            <w:pPr>
              <w:jc w:val="right"/>
              <w:cnfStyle w:val="000000000000" w:firstRow="0" w:lastRow="0" w:firstColumn="0" w:lastColumn="0" w:oddVBand="0" w:evenVBand="0" w:oddHBand="0" w:evenHBand="0" w:firstRowFirstColumn="0" w:firstRowLastColumn="0" w:lastRowFirstColumn="0" w:lastRowLastColumn="0"/>
            </w:pPr>
            <w:r>
              <w:t>4</w:t>
            </w:r>
          </w:p>
          <w:p w14:paraId="64056274" w14:textId="33178D66"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1A8A3B34" w14:textId="54E9C072" w:rsidR="00284471"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0EB8C7B0" w14:textId="3FC2909C"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2</w:t>
            </w:r>
          </w:p>
          <w:p w14:paraId="62717EE3" w14:textId="093FE6FE" w:rsidR="009906D9" w:rsidRDefault="00284471" w:rsidP="009906D9">
            <w:pPr>
              <w:jc w:val="right"/>
              <w:cnfStyle w:val="000000000000" w:firstRow="0" w:lastRow="0" w:firstColumn="0" w:lastColumn="0" w:oddVBand="0" w:evenVBand="0" w:oddHBand="0" w:evenHBand="0" w:firstRowFirstColumn="0" w:firstRowLastColumn="0" w:lastRowFirstColumn="0" w:lastRowLastColumn="0"/>
            </w:pPr>
            <w:r>
              <w:t>3</w:t>
            </w:r>
          </w:p>
          <w:p w14:paraId="4827B6B9" w14:textId="49CF2DCE" w:rsidR="009906D9" w:rsidRPr="005D74F9" w:rsidRDefault="009906D9" w:rsidP="009906D9">
            <w:pPr>
              <w:jc w:val="right"/>
              <w:cnfStyle w:val="000000000000" w:firstRow="0" w:lastRow="0" w:firstColumn="0" w:lastColumn="0" w:oddVBand="0" w:evenVBand="0" w:oddHBand="0" w:evenHBand="0" w:firstRowFirstColumn="0" w:firstRowLastColumn="0" w:lastRowFirstColumn="0" w:lastRowLastColumn="0"/>
            </w:pPr>
            <w:r>
              <w:t>1</w:t>
            </w:r>
          </w:p>
        </w:tc>
        <w:tc>
          <w:tcPr>
            <w:tcW w:w="342" w:type="pct"/>
            <w:gridSpan w:val="2"/>
            <w:shd w:val="clear" w:color="auto" w:fill="auto"/>
          </w:tcPr>
          <w:p w14:paraId="3699BDDC"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1E4E0EB7" w14:textId="3EF98998"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300"/>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596DDBD5" w14:textId="77777777" w:rsidR="00CE4688" w:rsidRPr="005D74F9" w:rsidRDefault="00CE4688" w:rsidP="005F688F">
            <w:pPr>
              <w:spacing w:line="259" w:lineRule="auto"/>
            </w:pPr>
            <w:r w:rsidRPr="005D74F9">
              <w:t>Center Lake</w:t>
            </w:r>
          </w:p>
          <w:p w14:paraId="1AED6967" w14:textId="119C8431" w:rsidR="00CE4688" w:rsidRPr="005D74F9" w:rsidRDefault="00080FEB" w:rsidP="00487436">
            <w:pPr>
              <w:spacing w:line="259" w:lineRule="auto"/>
              <w:rPr>
                <w:b w:val="0"/>
              </w:rPr>
            </w:pPr>
            <w:r>
              <w:rPr>
                <w:b w:val="0"/>
              </w:rPr>
              <w:t xml:space="preserve">     </w:t>
            </w:r>
            <w:r w:rsidR="00CE4688" w:rsidRPr="005D74F9">
              <w:rPr>
                <w:b w:val="0"/>
              </w:rPr>
              <w:t>Black Crappie</w:t>
            </w:r>
          </w:p>
          <w:p w14:paraId="56C6EAA6" w14:textId="30C64D4B" w:rsidR="005562A6" w:rsidRPr="005D74F9" w:rsidRDefault="00A72BEC" w:rsidP="00487436">
            <w:pPr>
              <w:spacing w:line="259" w:lineRule="auto"/>
              <w:rPr>
                <w:b w:val="0"/>
              </w:rPr>
            </w:pPr>
            <w:r>
              <w:rPr>
                <w:b w:val="0"/>
              </w:rPr>
              <w:t xml:space="preserve">     Bluegill</w:t>
            </w:r>
          </w:p>
          <w:p w14:paraId="59FC8C15" w14:textId="77777777" w:rsidR="00CE4688" w:rsidRPr="005D74F9" w:rsidRDefault="00CE4688" w:rsidP="00487436">
            <w:pPr>
              <w:spacing w:line="259" w:lineRule="auto"/>
              <w:rPr>
                <w:b w:val="0"/>
              </w:rPr>
            </w:pPr>
            <w:r w:rsidRPr="005D74F9">
              <w:rPr>
                <w:b w:val="0"/>
              </w:rPr>
              <w:t xml:space="preserve">     Largemouth Bass</w:t>
            </w:r>
          </w:p>
          <w:p w14:paraId="6A887BBA" w14:textId="51B0B9AE" w:rsidR="009E17D2" w:rsidRPr="005D74F9" w:rsidRDefault="00CE4688" w:rsidP="00487436">
            <w:pPr>
              <w:spacing w:line="259" w:lineRule="auto"/>
              <w:rPr>
                <w:b w:val="0"/>
              </w:rPr>
            </w:pPr>
            <w:r w:rsidRPr="005D74F9">
              <w:rPr>
                <w:b w:val="0"/>
              </w:rPr>
              <w:t xml:space="preserve">     </w:t>
            </w:r>
            <w:r w:rsidR="009E17D2" w:rsidRPr="005D74F9">
              <w:rPr>
                <w:b w:val="0"/>
              </w:rPr>
              <w:t>Painted Turtle</w:t>
            </w:r>
          </w:p>
          <w:p w14:paraId="6B9FAFB9" w14:textId="14357BCB" w:rsidR="00904BD0" w:rsidRPr="005D74F9" w:rsidRDefault="009E17D2" w:rsidP="00487436">
            <w:pPr>
              <w:spacing w:line="259" w:lineRule="auto"/>
              <w:rPr>
                <w:b w:val="0"/>
              </w:rPr>
            </w:pPr>
            <w:r w:rsidRPr="005D74F9">
              <w:rPr>
                <w:b w:val="0"/>
              </w:rPr>
              <w:t xml:space="preserve">     </w:t>
            </w:r>
            <w:r w:rsidR="009906D9">
              <w:rPr>
                <w:b w:val="0"/>
              </w:rPr>
              <w:t>Pumpkinseed</w:t>
            </w:r>
          </w:p>
          <w:p w14:paraId="64D4428F" w14:textId="77777777" w:rsidR="00CE4688" w:rsidRPr="005D74F9" w:rsidRDefault="00CE4688" w:rsidP="00487436">
            <w:pPr>
              <w:spacing w:line="259" w:lineRule="auto"/>
              <w:rPr>
                <w:b w:val="0"/>
              </w:rPr>
            </w:pPr>
            <w:r w:rsidRPr="005D74F9">
              <w:rPr>
                <w:b w:val="0"/>
              </w:rPr>
              <w:t xml:space="preserve">     Walleye</w:t>
            </w:r>
          </w:p>
          <w:p w14:paraId="7FA16829" w14:textId="77777777" w:rsidR="00CE4688" w:rsidRPr="005D74F9" w:rsidRDefault="00CE4688" w:rsidP="00487436">
            <w:pPr>
              <w:spacing w:line="259" w:lineRule="auto"/>
              <w:rPr>
                <w:b w:val="0"/>
              </w:rPr>
            </w:pPr>
            <w:r w:rsidRPr="005D74F9">
              <w:rPr>
                <w:b w:val="0"/>
              </w:rPr>
              <w:t xml:space="preserve">     White Crappie</w:t>
            </w:r>
          </w:p>
          <w:p w14:paraId="7C705D01" w14:textId="77777777" w:rsidR="00CE4688" w:rsidRPr="005D74F9" w:rsidRDefault="00CE4688" w:rsidP="00487436">
            <w:pPr>
              <w:spacing w:line="259" w:lineRule="auto"/>
              <w:rPr>
                <w:b w:val="0"/>
              </w:rPr>
            </w:pPr>
            <w:r w:rsidRPr="005D74F9">
              <w:rPr>
                <w:b w:val="0"/>
              </w:rPr>
              <w:t xml:space="preserve">     Yellow Bass</w:t>
            </w:r>
          </w:p>
          <w:p w14:paraId="669771AA" w14:textId="304A0CC5" w:rsidR="00CE4688" w:rsidRPr="005D74F9" w:rsidRDefault="00CE4688" w:rsidP="00487436">
            <w:pPr>
              <w:spacing w:line="259" w:lineRule="auto"/>
              <w:rPr>
                <w:b w:val="0"/>
              </w:rPr>
            </w:pPr>
            <w:r w:rsidRPr="005D74F9">
              <w:rPr>
                <w:b w:val="0"/>
              </w:rPr>
              <w:t xml:space="preserve">     Yellow Bullhead</w:t>
            </w:r>
          </w:p>
        </w:tc>
        <w:tc>
          <w:tcPr>
            <w:tcW w:w="494" w:type="pct"/>
            <w:shd w:val="clear" w:color="auto" w:fill="auto"/>
          </w:tcPr>
          <w:p w14:paraId="3F2E634B" w14:textId="45669638"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01DE3154" w14:textId="7DEB191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4</w:t>
            </w:r>
          </w:p>
          <w:p w14:paraId="72CD31D5" w14:textId="5DF10688" w:rsidR="005562A6"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425909A1" w14:textId="3BD20134"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20</w:t>
            </w:r>
          </w:p>
          <w:p w14:paraId="3BFEBEAF" w14:textId="6E94DAA4"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68343BA" w14:textId="455BD284"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6018E9A8" w14:textId="6E0D7D0D"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51396430" w14:textId="600497C6"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891862A" w14:textId="396F8069" w:rsidR="00CE4688" w:rsidRPr="005D74F9" w:rsidRDefault="00740F97"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55BEBC56" w14:textId="12EA2D6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3" w:type="pct"/>
            <w:shd w:val="clear" w:color="auto" w:fill="auto"/>
          </w:tcPr>
          <w:p w14:paraId="69E67476" w14:textId="31C523FE"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42E92BCA" w14:textId="5AFAFDC6"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10</w:t>
            </w:r>
          </w:p>
          <w:p w14:paraId="3739CA44" w14:textId="6579893C"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12</w:t>
            </w:r>
          </w:p>
          <w:p w14:paraId="37DCB682" w14:textId="60011428"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74292B7" w14:textId="77777777" w:rsidR="009E17D2" w:rsidRPr="005D74F9" w:rsidRDefault="009E17D2"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B3D3" w14:textId="22FBAF29"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71F0C6EA" w14:textId="22556439"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7DD3B1F4" w14:textId="29C55FE9"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47F1E82" w14:textId="5054710E" w:rsidR="00CE4688" w:rsidRPr="005D74F9" w:rsidRDefault="00740F97"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CEE3D56" w14:textId="77C16DCD"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745A4ACF" w14:textId="5E4B359C"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7A46DBBD" w14:textId="6ACABBF6"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B0D9D" w:rsidRPr="005D74F9">
              <w:t xml:space="preserve"> (</w:t>
            </w:r>
            <w:r w:rsidR="00740F97">
              <w:t>77</w:t>
            </w:r>
            <w:r w:rsidR="00D54884" w:rsidRPr="005D74F9">
              <w:t>)</w:t>
            </w:r>
          </w:p>
          <w:p w14:paraId="0A36575D" w14:textId="5CC8221B"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080FEB">
              <w:t>2</w:t>
            </w:r>
            <w:r w:rsidR="000B0D9D" w:rsidRPr="005D74F9">
              <w:t>(</w:t>
            </w:r>
            <w:r w:rsidR="00740F97">
              <w:t>73</w:t>
            </w:r>
            <w:r w:rsidR="00D54884" w:rsidRPr="005D74F9">
              <w:t>)</w:t>
            </w:r>
          </w:p>
          <w:p w14:paraId="0D67244A" w14:textId="582036EB"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080FEB">
              <w:t>0</w:t>
            </w:r>
            <w:r w:rsidR="00D54884" w:rsidRPr="005D74F9">
              <w:t>)</w:t>
            </w:r>
          </w:p>
          <w:p w14:paraId="2B219F3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510728B" w14:textId="35178930"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0FC61ADC" w14:textId="408481BC"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w:t>
            </w:r>
            <w:r w:rsidR="00740F97">
              <w:t>40</w:t>
            </w:r>
            <w:r w:rsidR="00D54884" w:rsidRPr="005D74F9">
              <w:t>)</w:t>
            </w:r>
          </w:p>
          <w:p w14:paraId="15554F6F" w14:textId="1EEA8C04"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50</w:t>
            </w:r>
            <w:r w:rsidR="00D54884" w:rsidRPr="005D74F9">
              <w:t>)</w:t>
            </w:r>
          </w:p>
          <w:p w14:paraId="1A98E3EB" w14:textId="28F6442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D54884" w:rsidRPr="005D74F9">
              <w:t xml:space="preserve"> (</w:t>
            </w:r>
            <w:r w:rsidR="00740F97">
              <w:t>100</w:t>
            </w:r>
            <w:r w:rsidR="00D54884" w:rsidRPr="005D74F9">
              <w:t>)</w:t>
            </w:r>
          </w:p>
          <w:p w14:paraId="71AE4F63" w14:textId="1725E536"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D54884" w:rsidRPr="005D74F9">
              <w:t xml:space="preserve"> (100)</w:t>
            </w:r>
          </w:p>
        </w:tc>
        <w:tc>
          <w:tcPr>
            <w:tcW w:w="521" w:type="pct"/>
            <w:shd w:val="clear" w:color="auto" w:fill="auto"/>
          </w:tcPr>
          <w:p w14:paraId="22BACD6C" w14:textId="5655829A"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373EBE19" w14:textId="1D2CB83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31</w:t>
            </w:r>
            <w:r w:rsidR="000B0D9D" w:rsidRPr="005D74F9">
              <w:t xml:space="preserve"> (</w:t>
            </w:r>
            <w:r w:rsidR="00740F97">
              <w:t>71</w:t>
            </w:r>
            <w:r w:rsidR="00D54884" w:rsidRPr="005D74F9">
              <w:t>)</w:t>
            </w:r>
          </w:p>
          <w:p w14:paraId="410826FB" w14:textId="06B41D00"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0B0D9D" w:rsidRPr="005D74F9">
              <w:t xml:space="preserve"> (</w:t>
            </w:r>
            <w:r w:rsidR="00740F97">
              <w:t>2</w:t>
            </w:r>
            <w:r w:rsidR="00D54884" w:rsidRPr="005D74F9">
              <w:t>)</w:t>
            </w:r>
          </w:p>
          <w:p w14:paraId="06BBFFF0" w14:textId="3AABED30"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D54884" w:rsidRPr="005D74F9">
              <w:t>)</w:t>
            </w:r>
          </w:p>
          <w:p w14:paraId="0393A97B"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532358C" w14:textId="1385B42F" w:rsidR="00904BD0"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rsidR="00080FEB">
              <w:t>0</w:t>
            </w:r>
            <w:r w:rsidR="00D54884" w:rsidRPr="005D74F9">
              <w:t>)</w:t>
            </w:r>
          </w:p>
          <w:p w14:paraId="594EAAA5" w14:textId="2DBCA285"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559B0F85" w14:textId="45A94063" w:rsidR="00CE4688" w:rsidRPr="005D74F9" w:rsidRDefault="009906D9"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54884" w:rsidRPr="005D74F9">
              <w:t xml:space="preserve"> (</w:t>
            </w:r>
            <w:r>
              <w:t>50</w:t>
            </w:r>
            <w:r w:rsidR="00D54884" w:rsidRPr="005D74F9">
              <w:t>)</w:t>
            </w:r>
          </w:p>
          <w:p w14:paraId="2B55320D" w14:textId="52E207DA" w:rsidR="00CE4688"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0B0D9D" w:rsidRPr="005D74F9">
              <w:t xml:space="preserve"> (</w:t>
            </w:r>
            <w:r w:rsidR="00740F97">
              <w:t>40</w:t>
            </w:r>
            <w:r w:rsidR="00D54884" w:rsidRPr="005D74F9">
              <w:t>)</w:t>
            </w:r>
          </w:p>
          <w:p w14:paraId="757FB244" w14:textId="072FF5B3"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9 (88</w:t>
            </w:r>
            <w:r w:rsidR="00D54884" w:rsidRPr="005D74F9">
              <w:t>)</w:t>
            </w:r>
          </w:p>
        </w:tc>
        <w:tc>
          <w:tcPr>
            <w:tcW w:w="759" w:type="pct"/>
            <w:gridSpan w:val="3"/>
            <w:shd w:val="clear" w:color="auto" w:fill="auto"/>
          </w:tcPr>
          <w:p w14:paraId="4141A8A1" w14:textId="2CB16843" w:rsidR="00080FEB"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p>
          <w:p w14:paraId="6ABEDD65" w14:textId="43F5A181"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080FEB">
              <w:t xml:space="preserve"> (0</w:t>
            </w:r>
            <w:r w:rsidR="00D54884" w:rsidRPr="005D74F9">
              <w:t>)</w:t>
            </w:r>
          </w:p>
          <w:p w14:paraId="20ACC0D3" w14:textId="16020612" w:rsidR="005562A6" w:rsidRPr="005D74F9" w:rsidRDefault="00A72BEC"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rsidR="00080FEB">
              <w:t>0</w:t>
            </w:r>
            <w:r w:rsidR="00D54884" w:rsidRPr="005D74F9">
              <w:t>)</w:t>
            </w:r>
          </w:p>
          <w:p w14:paraId="7838F3FA" w14:textId="0F509261" w:rsidR="00CE4688" w:rsidRPr="005D74F9" w:rsidRDefault="00080FEB"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A72BEC">
              <w:t>0</w:t>
            </w:r>
            <w:r w:rsidR="00D54884" w:rsidRPr="005D74F9">
              <w:t>)</w:t>
            </w:r>
          </w:p>
          <w:p w14:paraId="22E7CCAF" w14:textId="77777777" w:rsidR="009E17D2" w:rsidRPr="005D74F9" w:rsidRDefault="009E17D2"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48BF7C" w14:textId="42F284D7" w:rsidR="00904BD0"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3CE7A8E" w14:textId="127E59D3"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7FEB4388" w14:textId="4FDFB57B"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B66AB02" w14:textId="2B0107AE" w:rsidR="00CE4688" w:rsidRPr="005D74F9" w:rsidRDefault="00CE4688" w:rsidP="005F688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394369C9" w14:textId="32C8C0DE" w:rsidR="00CE4688" w:rsidRPr="005D74F9" w:rsidRDefault="009906D9" w:rsidP="00CE4688">
            <w:pPr>
              <w:spacing w:line="259" w:lineRule="auto"/>
              <w:jc w:val="center"/>
              <w:cnfStyle w:val="000000100000" w:firstRow="0" w:lastRow="0" w:firstColumn="0" w:lastColumn="0" w:oddVBand="0" w:evenVBand="0" w:oddHBand="1" w:evenHBand="0" w:firstRowFirstColumn="0" w:firstRowLastColumn="0" w:lastRowFirstColumn="0" w:lastRowLastColumn="0"/>
            </w:pPr>
            <w:r>
              <w:t>6 (35</w:t>
            </w:r>
            <w:r w:rsidR="00D54884" w:rsidRPr="005D74F9">
              <w:t>)</w:t>
            </w:r>
          </w:p>
        </w:tc>
        <w:tc>
          <w:tcPr>
            <w:tcW w:w="444" w:type="pct"/>
            <w:shd w:val="clear" w:color="auto" w:fill="auto"/>
          </w:tcPr>
          <w:p w14:paraId="7F5BD4E9" w14:textId="62286E8D" w:rsidR="00080FEB"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p>
          <w:p w14:paraId="1627803F" w14:textId="1F0E36DF" w:rsidR="00E76221" w:rsidRPr="005D74F9" w:rsidRDefault="00080FEB"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D54884" w:rsidRPr="005D74F9">
              <w:t xml:space="preserve"> (</w:t>
            </w:r>
            <w:r>
              <w:t>0</w:t>
            </w:r>
            <w:r w:rsidR="00D54884" w:rsidRPr="005D74F9">
              <w:t>)</w:t>
            </w:r>
          </w:p>
          <w:p w14:paraId="2831C3A6" w14:textId="4F21FE26" w:rsidR="005562A6"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7BA169" w14:textId="346F2D83"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1BCC71D7" w14:textId="77777777" w:rsidR="009E17D2" w:rsidRPr="005D74F9" w:rsidRDefault="009E17D2"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247611A" w14:textId="2FEB493F" w:rsidR="00904BD0"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9F286E8" w14:textId="3C7D698F"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48CE5D2B" w14:textId="7858CABA"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2751B1CD" w14:textId="01167741" w:rsidR="00E76221"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p w14:paraId="6A998346" w14:textId="6BAB6E54" w:rsidR="005564E9" w:rsidRPr="005D74F9" w:rsidRDefault="00E76221" w:rsidP="00E7622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rsidR="00D54884" w:rsidRPr="005D74F9">
              <w:t xml:space="preserve"> (0)</w:t>
            </w:r>
          </w:p>
        </w:tc>
        <w:tc>
          <w:tcPr>
            <w:tcW w:w="365" w:type="pct"/>
            <w:gridSpan w:val="2"/>
            <w:shd w:val="clear" w:color="auto" w:fill="auto"/>
            <w:vAlign w:val="center"/>
          </w:tcPr>
          <w:p w14:paraId="14D51EEE" w14:textId="4CA2A6BE" w:rsidR="00080FEB"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p>
          <w:p w14:paraId="43FAF10A" w14:textId="50E55E5F"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48</w:t>
            </w:r>
          </w:p>
          <w:p w14:paraId="4E963A69" w14:textId="4A9000C9" w:rsidR="005562A6"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46</w:t>
            </w:r>
          </w:p>
          <w:p w14:paraId="7EB32BBB" w14:textId="163A93F0"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20</w:t>
            </w:r>
          </w:p>
          <w:p w14:paraId="01103872" w14:textId="0484F394" w:rsidR="009E17D2" w:rsidRPr="005D74F9" w:rsidRDefault="00080FEB"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38ACF14" w14:textId="621EC5DD" w:rsidR="00904BD0"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2C69EC78" w14:textId="0535E2BD"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6</w:t>
            </w:r>
          </w:p>
          <w:p w14:paraId="39615F36" w14:textId="4F0CB9EF" w:rsidR="000A4FB1" w:rsidRPr="005D74F9" w:rsidRDefault="009906D9"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2</w:t>
            </w:r>
          </w:p>
          <w:p w14:paraId="7DBB57AD" w14:textId="56EFD71A" w:rsidR="000A4FB1" w:rsidRPr="005D74F9" w:rsidRDefault="00A72BEC" w:rsidP="009A69FC">
            <w:pPr>
              <w:spacing w:line="259" w:lineRule="auto"/>
              <w:jc w:val="right"/>
              <w:cnfStyle w:val="000000100000" w:firstRow="0" w:lastRow="0" w:firstColumn="0" w:lastColumn="0" w:oddVBand="0" w:evenVBand="0" w:oddHBand="1" w:evenHBand="0" w:firstRowFirstColumn="0" w:firstRowLastColumn="0" w:lastRowFirstColumn="0" w:lastRowLastColumn="0"/>
            </w:pPr>
            <w:r>
              <w:t>5</w:t>
            </w:r>
          </w:p>
          <w:p w14:paraId="06205E1F" w14:textId="46DAD16E" w:rsidR="00E76221" w:rsidRPr="005D74F9" w:rsidRDefault="009906D9" w:rsidP="00904BD0">
            <w:pPr>
              <w:spacing w:line="259" w:lineRule="auto"/>
              <w:jc w:val="right"/>
              <w:cnfStyle w:val="000000100000" w:firstRow="0" w:lastRow="0" w:firstColumn="0" w:lastColumn="0" w:oddVBand="0" w:evenVBand="0" w:oddHBand="1" w:evenHBand="0" w:firstRowFirstColumn="0" w:firstRowLastColumn="0" w:lastRowFirstColumn="0" w:lastRowLastColumn="0"/>
            </w:pPr>
            <w:r>
              <w:t>17</w:t>
            </w:r>
          </w:p>
        </w:tc>
        <w:tc>
          <w:tcPr>
            <w:tcW w:w="342" w:type="pct"/>
            <w:gridSpan w:val="2"/>
            <w:shd w:val="clear" w:color="auto" w:fill="auto"/>
          </w:tcPr>
          <w:p w14:paraId="22C76CD5" w14:textId="77777777" w:rsidR="00CE4688" w:rsidRPr="005D74F9" w:rsidRDefault="00CE4688" w:rsidP="00CE4688">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7A74FF26" w14:textId="400B94E3" w:rsidTr="00A660FF">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34527370" w14:textId="77777777" w:rsidR="00CE4688" w:rsidRPr="005D74F9" w:rsidRDefault="00CE4688" w:rsidP="005F688F">
            <w:r w:rsidRPr="005D74F9">
              <w:t>North Twin Lake</w:t>
            </w:r>
          </w:p>
          <w:p w14:paraId="0CC26975" w14:textId="22948BC7" w:rsidR="00CE4688" w:rsidRPr="005D74F9" w:rsidRDefault="00C437FF" w:rsidP="005F688F">
            <w:pPr>
              <w:rPr>
                <w:b w:val="0"/>
              </w:rPr>
            </w:pPr>
            <w:r>
              <w:rPr>
                <w:b w:val="0"/>
              </w:rPr>
              <w:t xml:space="preserve">     Black Bullhead</w:t>
            </w:r>
          </w:p>
          <w:p w14:paraId="092BFC26" w14:textId="14269319" w:rsidR="00CE4688" w:rsidRPr="005D74F9" w:rsidRDefault="00A72BEC" w:rsidP="005F688F">
            <w:pPr>
              <w:rPr>
                <w:b w:val="0"/>
              </w:rPr>
            </w:pPr>
            <w:r>
              <w:rPr>
                <w:b w:val="0"/>
              </w:rPr>
              <w:t xml:space="preserve">     Bluegill</w:t>
            </w:r>
          </w:p>
          <w:p w14:paraId="2BB8231F" w14:textId="77777777" w:rsidR="00CE4688" w:rsidRPr="005D74F9" w:rsidRDefault="00CE4688" w:rsidP="005F688F">
            <w:pPr>
              <w:rPr>
                <w:b w:val="0"/>
              </w:rPr>
            </w:pPr>
            <w:r w:rsidRPr="005D74F9">
              <w:rPr>
                <w:b w:val="0"/>
              </w:rPr>
              <w:t xml:space="preserve">     Freshwater Drum</w:t>
            </w:r>
          </w:p>
          <w:p w14:paraId="4AA5B646" w14:textId="2A7FF868" w:rsidR="005562A6" w:rsidRPr="005D74F9" w:rsidRDefault="00CE4688" w:rsidP="005F688F">
            <w:pPr>
              <w:rPr>
                <w:b w:val="0"/>
              </w:rPr>
            </w:pPr>
            <w:r w:rsidRPr="005D74F9">
              <w:rPr>
                <w:b w:val="0"/>
              </w:rPr>
              <w:t xml:space="preserve">     Green Sunfish</w:t>
            </w:r>
          </w:p>
          <w:p w14:paraId="0A696B87" w14:textId="141EFB69" w:rsidR="005562A6" w:rsidRPr="005D74F9" w:rsidRDefault="005562A6" w:rsidP="00422E76">
            <w:pPr>
              <w:ind w:left="970" w:hanging="970"/>
              <w:rPr>
                <w:b w:val="0"/>
              </w:rPr>
            </w:pPr>
            <w:r w:rsidRPr="005D74F9">
              <w:rPr>
                <w:b w:val="0"/>
              </w:rPr>
              <w:t xml:space="preserve">     </w:t>
            </w:r>
            <w:r w:rsidR="00F64962">
              <w:rPr>
                <w:b w:val="0"/>
              </w:rPr>
              <w:t>Hybrid Sunfish</w:t>
            </w:r>
          </w:p>
          <w:p w14:paraId="4BE0716C" w14:textId="0F57E6B0" w:rsidR="009E17D2" w:rsidRPr="005D74F9" w:rsidRDefault="00CE4688" w:rsidP="005F688F">
            <w:pPr>
              <w:rPr>
                <w:b w:val="0"/>
              </w:rPr>
            </w:pPr>
            <w:r w:rsidRPr="005D74F9">
              <w:rPr>
                <w:b w:val="0"/>
              </w:rPr>
              <w:t xml:space="preserve">     </w:t>
            </w:r>
            <w:r w:rsidR="009E17D2" w:rsidRPr="005D74F9">
              <w:rPr>
                <w:b w:val="0"/>
              </w:rPr>
              <w:t>Painted Turtle</w:t>
            </w:r>
          </w:p>
          <w:p w14:paraId="3A399A12" w14:textId="3B213B7F" w:rsidR="00904BD0" w:rsidRPr="005D74F9" w:rsidRDefault="00904BD0" w:rsidP="005F688F">
            <w:pPr>
              <w:rPr>
                <w:b w:val="0"/>
              </w:rPr>
            </w:pPr>
            <w:r w:rsidRPr="005D74F9">
              <w:rPr>
                <w:b w:val="0"/>
              </w:rPr>
              <w:t xml:space="preserve">     Spotfin Shiner</w:t>
            </w:r>
          </w:p>
          <w:p w14:paraId="636F4F66" w14:textId="38301188" w:rsidR="00F64962" w:rsidRPr="005D74F9" w:rsidRDefault="009E17D2" w:rsidP="005F688F">
            <w:pPr>
              <w:rPr>
                <w:b w:val="0"/>
              </w:rPr>
            </w:pPr>
            <w:r w:rsidRPr="005D74F9">
              <w:rPr>
                <w:b w:val="0"/>
              </w:rPr>
              <w:t xml:space="preserve">     </w:t>
            </w:r>
            <w:r w:rsidR="00CE4688" w:rsidRPr="005D74F9">
              <w:rPr>
                <w:b w:val="0"/>
              </w:rPr>
              <w:t>Walleye</w:t>
            </w:r>
          </w:p>
          <w:p w14:paraId="153E4938" w14:textId="77777777" w:rsidR="00CE4688" w:rsidRPr="005D74F9" w:rsidRDefault="00CE4688" w:rsidP="005F688F">
            <w:pPr>
              <w:rPr>
                <w:b w:val="0"/>
              </w:rPr>
            </w:pPr>
            <w:r w:rsidRPr="005D74F9">
              <w:rPr>
                <w:b w:val="0"/>
              </w:rPr>
              <w:t xml:space="preserve">     White Crappie</w:t>
            </w:r>
          </w:p>
          <w:p w14:paraId="366CDE25" w14:textId="77777777" w:rsidR="00CE4688" w:rsidRPr="005D74F9" w:rsidRDefault="00CE4688" w:rsidP="005F688F">
            <w:pPr>
              <w:rPr>
                <w:b w:val="0"/>
              </w:rPr>
            </w:pPr>
            <w:r w:rsidRPr="005D74F9">
              <w:rPr>
                <w:b w:val="0"/>
              </w:rPr>
              <w:t xml:space="preserve">     Yellow Bass</w:t>
            </w:r>
          </w:p>
          <w:p w14:paraId="24A921F4" w14:textId="77777777" w:rsidR="00CE4688" w:rsidRPr="005D74F9" w:rsidRDefault="00CE4688" w:rsidP="005F688F">
            <w:pPr>
              <w:rPr>
                <w:b w:val="0"/>
              </w:rPr>
            </w:pPr>
            <w:r w:rsidRPr="005D74F9">
              <w:rPr>
                <w:b w:val="0"/>
              </w:rPr>
              <w:t xml:space="preserve">     Yellow Bullhead</w:t>
            </w:r>
          </w:p>
          <w:p w14:paraId="1FE9AF85" w14:textId="15320694" w:rsidR="00CE4688" w:rsidRPr="005D74F9" w:rsidRDefault="00CE4688" w:rsidP="005F688F">
            <w:pPr>
              <w:rPr>
                <w:b w:val="0"/>
              </w:rPr>
            </w:pPr>
            <w:r w:rsidRPr="005D74F9">
              <w:rPr>
                <w:b w:val="0"/>
              </w:rPr>
              <w:t xml:space="preserve">     Yellow Perch</w:t>
            </w:r>
          </w:p>
        </w:tc>
        <w:tc>
          <w:tcPr>
            <w:tcW w:w="494" w:type="pct"/>
            <w:shd w:val="clear" w:color="auto" w:fill="auto"/>
          </w:tcPr>
          <w:p w14:paraId="462901EC"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8C663E1" w14:textId="76CCD6A9"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31</w:t>
            </w:r>
            <w:r w:rsidR="00F64962">
              <w:t>2</w:t>
            </w:r>
          </w:p>
          <w:p w14:paraId="642A1878" w14:textId="5CEFB716"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w:t>
            </w:r>
          </w:p>
          <w:p w14:paraId="2DD50413" w14:textId="59C38AD9"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0</w:t>
            </w:r>
          </w:p>
          <w:p w14:paraId="537A1A11"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108D6C3B" w14:textId="1E19295B"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228C3583" w14:textId="4DE5AA51"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748F9A24" w14:textId="6DD72980"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2B148D03" w14:textId="5180ED88" w:rsidR="00F64962"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4</w:t>
            </w:r>
          </w:p>
          <w:p w14:paraId="69C0406A" w14:textId="6DE66101"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3</w:t>
            </w:r>
          </w:p>
          <w:p w14:paraId="64D5A51D" w14:textId="76713ABE"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0</w:t>
            </w:r>
          </w:p>
          <w:p w14:paraId="31CB5A8B"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7511B079" w14:textId="0016F485"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2AE0A71C"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AD93D03" w14:textId="4DAA256E" w:rsidR="000A4FB1"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2</w:t>
            </w:r>
          </w:p>
          <w:p w14:paraId="3C294915" w14:textId="1AD56028"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21</w:t>
            </w:r>
          </w:p>
          <w:p w14:paraId="4B889D87"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039A9675" w14:textId="77777777"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p>
          <w:p w14:paraId="6DE255D0" w14:textId="4C7C4DBC"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01011251" w14:textId="50D28028"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60AE1205"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50D565B4" w14:textId="5ADD3FFA" w:rsidR="00F64962"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7</w:t>
            </w:r>
          </w:p>
          <w:p w14:paraId="595DD6AC" w14:textId="5AEFB386"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158</w:t>
            </w:r>
          </w:p>
          <w:p w14:paraId="68785AF9" w14:textId="0DCC0A87"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3</w:t>
            </w:r>
          </w:p>
          <w:p w14:paraId="7790EF40" w14:textId="120038D8"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3</w:t>
            </w:r>
          </w:p>
          <w:p w14:paraId="5DC5E620" w14:textId="094E507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1</w:t>
            </w:r>
          </w:p>
        </w:tc>
        <w:tc>
          <w:tcPr>
            <w:tcW w:w="470" w:type="pct"/>
            <w:shd w:val="clear" w:color="auto" w:fill="auto"/>
          </w:tcPr>
          <w:p w14:paraId="1B1847CA"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259ABE5A" w14:textId="242EC84F" w:rsidR="000A4FB1" w:rsidRPr="005D74F9" w:rsidRDefault="00F64962" w:rsidP="00C437FF">
            <w:pPr>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t>50</w:t>
            </w:r>
            <w:r w:rsidR="00D54884" w:rsidRPr="005D74F9">
              <w:t>)</w:t>
            </w:r>
          </w:p>
          <w:p w14:paraId="15CA9046" w14:textId="0CB91D94"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38</w:t>
            </w:r>
            <w:r w:rsidR="00740F97">
              <w:t xml:space="preserve"> (66</w:t>
            </w:r>
            <w:r w:rsidR="00D54884" w:rsidRPr="005D74F9">
              <w:t>)</w:t>
            </w:r>
          </w:p>
          <w:p w14:paraId="38DBB11E" w14:textId="281C3C76"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0</w:t>
            </w:r>
            <w:r w:rsidR="00C437FF">
              <w:t xml:space="preserve"> (100</w:t>
            </w:r>
            <w:r w:rsidR="00D54884" w:rsidRPr="005D74F9">
              <w:t>)</w:t>
            </w:r>
          </w:p>
          <w:p w14:paraId="24969F57" w14:textId="206411EC"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1</w:t>
            </w:r>
            <w:r w:rsidR="00D54884" w:rsidRPr="005D74F9">
              <w:t xml:space="preserve"> (100)</w:t>
            </w:r>
          </w:p>
          <w:p w14:paraId="22CBDB8E" w14:textId="38F32C93"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6D062E1D" w14:textId="7DA63613"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020D2BCF"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18F486C6" w14:textId="133CB50E" w:rsidR="00F64962" w:rsidRPr="005D74F9" w:rsidRDefault="00740F97" w:rsidP="005F688F">
            <w:pPr>
              <w:jc w:val="center"/>
              <w:cnfStyle w:val="000000000000" w:firstRow="0" w:lastRow="0" w:firstColumn="0" w:lastColumn="0" w:oddVBand="0" w:evenVBand="0" w:oddHBand="0" w:evenHBand="0" w:firstRowFirstColumn="0" w:firstRowLastColumn="0" w:lastRowFirstColumn="0" w:lastRowLastColumn="0"/>
            </w:pPr>
            <w:r>
              <w:t>1 (46</w:t>
            </w:r>
            <w:r w:rsidR="00D54884" w:rsidRPr="005D74F9">
              <w:t>)</w:t>
            </w:r>
          </w:p>
          <w:p w14:paraId="4AF26E19" w14:textId="106AA64D"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64</w:t>
            </w:r>
            <w:r w:rsidR="00740F97">
              <w:t xml:space="preserve"> (30</w:t>
            </w:r>
            <w:r w:rsidR="00D54884" w:rsidRPr="005D74F9">
              <w:t>)</w:t>
            </w:r>
          </w:p>
          <w:p w14:paraId="67B3A885" w14:textId="0482E1DE"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5</w:t>
            </w:r>
            <w:r w:rsidR="00740F97">
              <w:t xml:space="preserve"> (90</w:t>
            </w:r>
            <w:r w:rsidR="00D54884" w:rsidRPr="005D74F9">
              <w:t>)</w:t>
            </w:r>
          </w:p>
          <w:p w14:paraId="14BF27BB" w14:textId="50953AAA"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13 (89</w:t>
            </w:r>
            <w:r w:rsidR="00D54884" w:rsidRPr="005D74F9">
              <w:t>)</w:t>
            </w:r>
          </w:p>
          <w:p w14:paraId="67B325AE" w14:textId="683686A7" w:rsidR="000A4FB1" w:rsidRPr="005D74F9" w:rsidRDefault="00C437FF" w:rsidP="000A4FB1">
            <w:pPr>
              <w:jc w:val="center"/>
              <w:cnfStyle w:val="000000000000" w:firstRow="0" w:lastRow="0" w:firstColumn="0" w:lastColumn="0" w:oddVBand="0" w:evenVBand="0" w:oddHBand="0" w:evenHBand="0" w:firstRowFirstColumn="0" w:firstRowLastColumn="0" w:lastRowFirstColumn="0" w:lastRowLastColumn="0"/>
            </w:pPr>
            <w:r>
              <w:t>1 (50</w:t>
            </w:r>
            <w:r w:rsidR="00D54884" w:rsidRPr="005D74F9">
              <w:t>)</w:t>
            </w:r>
          </w:p>
        </w:tc>
        <w:tc>
          <w:tcPr>
            <w:tcW w:w="521" w:type="pct"/>
            <w:shd w:val="clear" w:color="auto" w:fill="auto"/>
          </w:tcPr>
          <w:p w14:paraId="03ABDBFD"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1DC8FEE9" w14:textId="21377C8A" w:rsidR="000A4FB1" w:rsidRPr="005D74F9" w:rsidRDefault="00F64962" w:rsidP="00C437FF">
            <w:pPr>
              <w:jc w:val="center"/>
              <w:cnfStyle w:val="000000000000" w:firstRow="0" w:lastRow="0" w:firstColumn="0" w:lastColumn="0" w:oddVBand="0" w:evenVBand="0" w:oddHBand="0" w:evenHBand="0" w:firstRowFirstColumn="0" w:firstRowLastColumn="0" w:lastRowFirstColumn="0" w:lastRowLastColumn="0"/>
            </w:pPr>
            <w:r>
              <w:t>2</w:t>
            </w:r>
            <w:r w:rsidR="00D54884" w:rsidRPr="005D74F9">
              <w:t xml:space="preserve"> (</w:t>
            </w:r>
            <w:r>
              <w:t>5</w:t>
            </w:r>
            <w:r w:rsidR="00D54884" w:rsidRPr="005D74F9">
              <w:t>0)</w:t>
            </w:r>
          </w:p>
          <w:p w14:paraId="5C300295" w14:textId="7D94BEBB"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2 (3</w:t>
            </w:r>
            <w:r w:rsidR="00D54884" w:rsidRPr="005D74F9">
              <w:t>)</w:t>
            </w:r>
          </w:p>
          <w:p w14:paraId="345EF1D5" w14:textId="62B7EDC4"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2</w:t>
            </w:r>
            <w:r w:rsidR="00D54884" w:rsidRPr="005D74F9">
              <w:t xml:space="preserve"> (</w:t>
            </w:r>
            <w:r>
              <w:t>100</w:t>
            </w:r>
            <w:r w:rsidR="00D54884" w:rsidRPr="005D74F9">
              <w:t>)</w:t>
            </w:r>
          </w:p>
          <w:p w14:paraId="4469D309" w14:textId="0A37B0FC"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2101C67A" w14:textId="50C2EE09"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3FD8D8B2" w14:textId="243C8666"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080C3680"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7EFD579F" w14:textId="69C5A588" w:rsidR="00F64962"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5</w:t>
            </w:r>
            <w:r w:rsidR="00740F97">
              <w:t xml:space="preserve"> (39</w:t>
            </w:r>
            <w:r w:rsidR="00D54884" w:rsidRPr="005D74F9">
              <w:t>)</w:t>
            </w:r>
          </w:p>
          <w:p w14:paraId="498FE5D7" w14:textId="310B07EC" w:rsidR="000A4FB1" w:rsidRPr="005D74F9" w:rsidRDefault="00A72BEC" w:rsidP="005F688F">
            <w:pPr>
              <w:jc w:val="center"/>
              <w:cnfStyle w:val="000000000000" w:firstRow="0" w:lastRow="0" w:firstColumn="0" w:lastColumn="0" w:oddVBand="0" w:evenVBand="0" w:oddHBand="0" w:evenHBand="0" w:firstRowFirstColumn="0" w:firstRowLastColumn="0" w:lastRowFirstColumn="0" w:lastRowLastColumn="0"/>
            </w:pPr>
            <w:r>
              <w:t>4</w:t>
            </w:r>
            <w:r w:rsidR="00740F97">
              <w:t xml:space="preserve"> (2</w:t>
            </w:r>
            <w:r w:rsidR="00D54884" w:rsidRPr="005D74F9">
              <w:t>)</w:t>
            </w:r>
          </w:p>
          <w:p w14:paraId="0E5CAF60" w14:textId="1D669B20" w:rsidR="000A4FB1" w:rsidRPr="005D74F9" w:rsidRDefault="0065018F" w:rsidP="005F688F">
            <w:pPr>
              <w:jc w:val="center"/>
              <w:cnfStyle w:val="000000000000" w:firstRow="0" w:lastRow="0" w:firstColumn="0" w:lastColumn="0" w:oddVBand="0" w:evenVBand="0" w:oddHBand="0" w:evenHBand="0" w:firstRowFirstColumn="0" w:firstRowLastColumn="0" w:lastRowFirstColumn="0" w:lastRowLastColumn="0"/>
            </w:pPr>
            <w:r>
              <w:t>22</w:t>
            </w:r>
            <w:r w:rsidR="00740F97">
              <w:t xml:space="preserve"> (73</w:t>
            </w:r>
            <w:r w:rsidR="00D54884" w:rsidRPr="005D74F9">
              <w:t>)</w:t>
            </w:r>
          </w:p>
          <w:p w14:paraId="63E63F03" w14:textId="33214BE9"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9 (41</w:t>
            </w:r>
            <w:r w:rsidR="00D54884" w:rsidRPr="005D74F9">
              <w:t>)</w:t>
            </w:r>
          </w:p>
          <w:p w14:paraId="0BAFA3FD" w14:textId="416E6DB5"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tc>
        <w:tc>
          <w:tcPr>
            <w:tcW w:w="759" w:type="pct"/>
            <w:gridSpan w:val="3"/>
            <w:shd w:val="clear" w:color="auto" w:fill="auto"/>
          </w:tcPr>
          <w:p w14:paraId="7D828F91"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008B4F6D" w14:textId="30E12A60" w:rsidR="000A4FB1" w:rsidRPr="005D74F9" w:rsidRDefault="000A4FB1" w:rsidP="00C437F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FB34157" w14:textId="404B211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17411E9A" w14:textId="44619DFA"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6DC5FAE5" w14:textId="7A38E340"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D54884" w:rsidRPr="005D74F9">
              <w:t xml:space="preserve"> (0)</w:t>
            </w:r>
          </w:p>
          <w:p w14:paraId="04256368" w14:textId="56F6CC15" w:rsidR="005562A6" w:rsidRPr="005D74F9" w:rsidRDefault="005562A6"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374FB7E6" w14:textId="33E9F00D" w:rsidR="009E17D2" w:rsidRPr="005D74F9" w:rsidRDefault="00F64962" w:rsidP="005F688F">
            <w:pPr>
              <w:jc w:val="center"/>
              <w:cnfStyle w:val="000000000000" w:firstRow="0" w:lastRow="0" w:firstColumn="0" w:lastColumn="0" w:oddVBand="0" w:evenVBand="0" w:oddHBand="0" w:evenHBand="0" w:firstRowFirstColumn="0" w:firstRowLastColumn="0" w:lastRowFirstColumn="0" w:lastRowLastColumn="0"/>
            </w:pPr>
            <w:r>
              <w:t>-</w:t>
            </w:r>
          </w:p>
          <w:p w14:paraId="3DEBE3D7" w14:textId="77777777" w:rsidR="00904BD0" w:rsidRPr="005D74F9" w:rsidRDefault="00904BD0" w:rsidP="005F688F">
            <w:pPr>
              <w:jc w:val="center"/>
              <w:cnfStyle w:val="000000000000" w:firstRow="0" w:lastRow="0" w:firstColumn="0" w:lastColumn="0" w:oddVBand="0" w:evenVBand="0" w:oddHBand="0" w:evenHBand="0" w:firstRowFirstColumn="0" w:firstRowLastColumn="0" w:lastRowFirstColumn="0" w:lastRowLastColumn="0"/>
            </w:pPr>
            <w:r w:rsidRPr="005D74F9">
              <w:t>-</w:t>
            </w:r>
          </w:p>
          <w:p w14:paraId="4034D4F2" w14:textId="13381279" w:rsidR="00F64962"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1 (7</w:t>
            </w:r>
            <w:r w:rsidR="00D54884" w:rsidRPr="005D74F9">
              <w:t>)</w:t>
            </w:r>
          </w:p>
          <w:p w14:paraId="50D0214A" w14:textId="096C05FF" w:rsidR="000A4FB1" w:rsidRPr="005D74F9" w:rsidRDefault="00C437FF" w:rsidP="005F688F">
            <w:pPr>
              <w:jc w:val="center"/>
              <w:cnfStyle w:val="000000000000" w:firstRow="0" w:lastRow="0" w:firstColumn="0" w:lastColumn="0" w:oddVBand="0" w:evenVBand="0" w:oddHBand="0" w:evenHBand="0" w:firstRowFirstColumn="0" w:firstRowLastColumn="0" w:lastRowFirstColumn="0" w:lastRowLastColumn="0"/>
            </w:pPr>
            <w:r>
              <w:t>0</w:t>
            </w:r>
            <w:r w:rsidR="00D54884" w:rsidRPr="005D74F9">
              <w:t xml:space="preserve"> (</w:t>
            </w:r>
            <w:r>
              <w:t>0</w:t>
            </w:r>
            <w:r w:rsidR="00086842" w:rsidRPr="005D74F9">
              <w:t>)</w:t>
            </w:r>
          </w:p>
          <w:p w14:paraId="3EF79887" w14:textId="37830454"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3A667D5" w14:textId="60A95F4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2</w:t>
            </w:r>
            <w:r w:rsidR="00C437FF">
              <w:t xml:space="preserve"> (7</w:t>
            </w:r>
            <w:r w:rsidR="00086842" w:rsidRPr="005D74F9">
              <w:t>)</w:t>
            </w:r>
          </w:p>
          <w:p w14:paraId="75864613" w14:textId="4682413E" w:rsidR="000A4FB1" w:rsidRPr="005D74F9" w:rsidRDefault="000A4FB1" w:rsidP="005F688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tc>
        <w:tc>
          <w:tcPr>
            <w:tcW w:w="444" w:type="pct"/>
            <w:shd w:val="clear" w:color="auto" w:fill="auto"/>
          </w:tcPr>
          <w:p w14:paraId="0EF27D02" w14:textId="77777777" w:rsidR="00CE4688" w:rsidRPr="005D74F9" w:rsidRDefault="00CE4688" w:rsidP="005F688F">
            <w:pPr>
              <w:jc w:val="center"/>
              <w:cnfStyle w:val="000000000000" w:firstRow="0" w:lastRow="0" w:firstColumn="0" w:lastColumn="0" w:oddVBand="0" w:evenVBand="0" w:oddHBand="0" w:evenHBand="0" w:firstRowFirstColumn="0" w:firstRowLastColumn="0" w:lastRowFirstColumn="0" w:lastRowLastColumn="0"/>
            </w:pPr>
          </w:p>
          <w:p w14:paraId="3A14D0C9" w14:textId="71E02160" w:rsidR="000A4FB1" w:rsidRPr="005D74F9" w:rsidRDefault="000A4FB1" w:rsidP="00C437FF">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04F97A6" w14:textId="20E06B93"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10B531D" w14:textId="15236A8C"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D368BB0" w14:textId="1CE3221D"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B15F9DF" w14:textId="14B2F206" w:rsidR="005562A6" w:rsidRPr="005D74F9" w:rsidRDefault="005562A6" w:rsidP="000A4FB1">
            <w:pPr>
              <w:jc w:val="center"/>
              <w:cnfStyle w:val="000000000000" w:firstRow="0" w:lastRow="0" w:firstColumn="0" w:lastColumn="0" w:oddVBand="0" w:evenVBand="0" w:oddHBand="0" w:evenHBand="0" w:firstRowFirstColumn="0" w:firstRowLastColumn="0" w:lastRowFirstColumn="0" w:lastRowLastColumn="0"/>
            </w:pPr>
            <w:r w:rsidRPr="005D74F9">
              <w:t>-</w:t>
            </w:r>
          </w:p>
          <w:p w14:paraId="04FB0F86" w14:textId="2F51F1C7" w:rsidR="009E17D2" w:rsidRPr="005D74F9" w:rsidRDefault="00F64962" w:rsidP="000A4FB1">
            <w:pPr>
              <w:jc w:val="center"/>
              <w:cnfStyle w:val="000000000000" w:firstRow="0" w:lastRow="0" w:firstColumn="0" w:lastColumn="0" w:oddVBand="0" w:evenVBand="0" w:oddHBand="0" w:evenHBand="0" w:firstRowFirstColumn="0" w:firstRowLastColumn="0" w:lastRowFirstColumn="0" w:lastRowLastColumn="0"/>
            </w:pPr>
            <w:r>
              <w:t>-</w:t>
            </w:r>
          </w:p>
          <w:p w14:paraId="5FAD5B1D" w14:textId="77777777" w:rsidR="00904BD0" w:rsidRPr="005D74F9" w:rsidRDefault="00904BD0" w:rsidP="000A4FB1">
            <w:pPr>
              <w:jc w:val="center"/>
              <w:cnfStyle w:val="000000000000" w:firstRow="0" w:lastRow="0" w:firstColumn="0" w:lastColumn="0" w:oddVBand="0" w:evenVBand="0" w:oddHBand="0" w:evenHBand="0" w:firstRowFirstColumn="0" w:firstRowLastColumn="0" w:lastRowFirstColumn="0" w:lastRowLastColumn="0"/>
            </w:pPr>
            <w:r w:rsidRPr="005D74F9">
              <w:t>-</w:t>
            </w:r>
          </w:p>
          <w:p w14:paraId="6F941665" w14:textId="47388F57" w:rsidR="00F64962"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B750FF4" w14:textId="7EE11F2B"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0ED3082" w14:textId="1D64A1F1"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1E8D49A" w14:textId="255F6419" w:rsidR="000A4FB1" w:rsidRPr="005D74F9" w:rsidRDefault="00C437FF" w:rsidP="000A4FB1">
            <w:pPr>
              <w:jc w:val="center"/>
              <w:cnfStyle w:val="000000000000" w:firstRow="0" w:lastRow="0" w:firstColumn="0" w:lastColumn="0" w:oddVBand="0" w:evenVBand="0" w:oddHBand="0" w:evenHBand="0" w:firstRowFirstColumn="0" w:firstRowLastColumn="0" w:lastRowFirstColumn="0" w:lastRowLastColumn="0"/>
            </w:pPr>
            <w:r>
              <w:t>0 (</w:t>
            </w:r>
            <w:r w:rsidR="00086842" w:rsidRPr="005D74F9">
              <w:t>0)</w:t>
            </w:r>
          </w:p>
          <w:p w14:paraId="68861232" w14:textId="4A4153D1" w:rsidR="000A4FB1" w:rsidRPr="005D74F9" w:rsidRDefault="000A4FB1" w:rsidP="000A4FB1">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tc>
        <w:tc>
          <w:tcPr>
            <w:tcW w:w="365" w:type="pct"/>
            <w:gridSpan w:val="2"/>
            <w:shd w:val="clear" w:color="auto" w:fill="auto"/>
            <w:vAlign w:val="center"/>
          </w:tcPr>
          <w:p w14:paraId="0CAC44FE" w14:textId="77777777" w:rsidR="00CE4688" w:rsidRPr="005D74F9" w:rsidRDefault="00CE4688" w:rsidP="009A69FC">
            <w:pPr>
              <w:jc w:val="right"/>
              <w:cnfStyle w:val="000000000000" w:firstRow="0" w:lastRow="0" w:firstColumn="0" w:lastColumn="0" w:oddVBand="0" w:evenVBand="0" w:oddHBand="0" w:evenHBand="0" w:firstRowFirstColumn="0" w:firstRowLastColumn="0" w:lastRowFirstColumn="0" w:lastRowLastColumn="0"/>
            </w:pPr>
          </w:p>
          <w:p w14:paraId="6608D964" w14:textId="3B15DAAF" w:rsidR="000A4FB1" w:rsidRPr="005D74F9" w:rsidRDefault="00F64962" w:rsidP="00C437FF">
            <w:pPr>
              <w:jc w:val="right"/>
              <w:cnfStyle w:val="000000000000" w:firstRow="0" w:lastRow="0" w:firstColumn="0" w:lastColumn="0" w:oddVBand="0" w:evenVBand="0" w:oddHBand="0" w:evenHBand="0" w:firstRowFirstColumn="0" w:firstRowLastColumn="0" w:lastRowFirstColumn="0" w:lastRowLastColumn="0"/>
            </w:pPr>
            <w:r>
              <w:t>316</w:t>
            </w:r>
          </w:p>
          <w:p w14:paraId="6DB3A0E8" w14:textId="21A4D792"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62</w:t>
            </w:r>
          </w:p>
          <w:p w14:paraId="13D9A760" w14:textId="580D4A6A"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2</w:t>
            </w:r>
          </w:p>
          <w:p w14:paraId="2DA1FEAA" w14:textId="77777777" w:rsidR="000A4FB1" w:rsidRPr="005D74F9" w:rsidRDefault="000A4FB1" w:rsidP="009A69FC">
            <w:pPr>
              <w:jc w:val="right"/>
              <w:cnfStyle w:val="000000000000" w:firstRow="0" w:lastRow="0" w:firstColumn="0" w:lastColumn="0" w:oddVBand="0" w:evenVBand="0" w:oddHBand="0" w:evenHBand="0" w:firstRowFirstColumn="0" w:firstRowLastColumn="0" w:lastRowFirstColumn="0" w:lastRowLastColumn="0"/>
            </w:pPr>
            <w:r w:rsidRPr="005D74F9">
              <w:t>1</w:t>
            </w:r>
          </w:p>
          <w:p w14:paraId="057CD4C0" w14:textId="09BADCD5" w:rsidR="005562A6" w:rsidRPr="005D74F9" w:rsidRDefault="005562A6" w:rsidP="009A69FC">
            <w:pPr>
              <w:jc w:val="right"/>
              <w:cnfStyle w:val="000000000000" w:firstRow="0" w:lastRow="0" w:firstColumn="0" w:lastColumn="0" w:oddVBand="0" w:evenVBand="0" w:oddHBand="0" w:evenHBand="0" w:firstRowFirstColumn="0" w:firstRowLastColumn="0" w:lastRowFirstColumn="0" w:lastRowLastColumn="0"/>
            </w:pPr>
            <w:r w:rsidRPr="005D74F9">
              <w:t>1</w:t>
            </w:r>
          </w:p>
          <w:p w14:paraId="7209A500" w14:textId="190A2238" w:rsidR="009E17D2"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1</w:t>
            </w:r>
          </w:p>
          <w:p w14:paraId="755413FB" w14:textId="5B771466" w:rsidR="00904BD0"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2</w:t>
            </w:r>
          </w:p>
          <w:p w14:paraId="3EBFECA0" w14:textId="01AEAEC8" w:rsidR="00F64962"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17</w:t>
            </w:r>
          </w:p>
          <w:p w14:paraId="5E35EE7E" w14:textId="3EAE5973" w:rsidR="000A4FB1" w:rsidRPr="005D74F9" w:rsidRDefault="00A72BEC" w:rsidP="009A69FC">
            <w:pPr>
              <w:jc w:val="right"/>
              <w:cnfStyle w:val="000000000000" w:firstRow="0" w:lastRow="0" w:firstColumn="0" w:lastColumn="0" w:oddVBand="0" w:evenVBand="0" w:oddHBand="0" w:evenHBand="0" w:firstRowFirstColumn="0" w:firstRowLastColumn="0" w:lastRowFirstColumn="0" w:lastRowLastColumn="0"/>
            </w:pPr>
            <w:r>
              <w:t>229</w:t>
            </w:r>
          </w:p>
          <w:p w14:paraId="4097CAC9" w14:textId="4E4D7FDC" w:rsidR="000A4FB1" w:rsidRPr="005D74F9" w:rsidRDefault="0065018F" w:rsidP="009A69FC">
            <w:pPr>
              <w:jc w:val="right"/>
              <w:cnfStyle w:val="000000000000" w:firstRow="0" w:lastRow="0" w:firstColumn="0" w:lastColumn="0" w:oddVBand="0" w:evenVBand="0" w:oddHBand="0" w:evenHBand="0" w:firstRowFirstColumn="0" w:firstRowLastColumn="0" w:lastRowFirstColumn="0" w:lastRowLastColumn="0"/>
            </w:pPr>
            <w:r>
              <w:t>30</w:t>
            </w:r>
          </w:p>
          <w:p w14:paraId="2DE7C97C" w14:textId="6A873188" w:rsidR="000A4FB1" w:rsidRPr="005D74F9" w:rsidRDefault="00F64962" w:rsidP="009A69FC">
            <w:pPr>
              <w:jc w:val="right"/>
              <w:cnfStyle w:val="000000000000" w:firstRow="0" w:lastRow="0" w:firstColumn="0" w:lastColumn="0" w:oddVBand="0" w:evenVBand="0" w:oddHBand="0" w:evenHBand="0" w:firstRowFirstColumn="0" w:firstRowLastColumn="0" w:lastRowFirstColumn="0" w:lastRowLastColumn="0"/>
            </w:pPr>
            <w:r>
              <w:t>27</w:t>
            </w:r>
          </w:p>
          <w:p w14:paraId="175BB0D8" w14:textId="2E5FDA31" w:rsidR="000A4FB1" w:rsidRPr="005D74F9" w:rsidRDefault="0065018F" w:rsidP="009A69FC">
            <w:pPr>
              <w:jc w:val="right"/>
              <w:cnfStyle w:val="000000000000" w:firstRow="0" w:lastRow="0" w:firstColumn="0" w:lastColumn="0" w:oddVBand="0" w:evenVBand="0" w:oddHBand="0" w:evenHBand="0" w:firstRowFirstColumn="0" w:firstRowLastColumn="0" w:lastRowFirstColumn="0" w:lastRowLastColumn="0"/>
            </w:pPr>
            <w:r>
              <w:t>2</w:t>
            </w:r>
          </w:p>
        </w:tc>
        <w:tc>
          <w:tcPr>
            <w:tcW w:w="342" w:type="pct"/>
            <w:gridSpan w:val="2"/>
            <w:shd w:val="clear" w:color="auto" w:fill="auto"/>
          </w:tcPr>
          <w:p w14:paraId="339C02EB" w14:textId="77777777" w:rsidR="00CE4688" w:rsidRPr="005D74F9" w:rsidRDefault="00CE4688" w:rsidP="00CE4688">
            <w:pPr>
              <w:jc w:val="center"/>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2859612A" w14:textId="44E54A11"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14D4C7D" w14:textId="1DE19DD5" w:rsidR="009A69FC" w:rsidRPr="005D74F9" w:rsidRDefault="009A69FC" w:rsidP="009A69FC">
            <w:r w:rsidRPr="005D74F9">
              <w:t>Silver Lake (Dickinson)</w:t>
            </w:r>
          </w:p>
          <w:p w14:paraId="37AACCD1" w14:textId="34FB399A" w:rsidR="00A660FF" w:rsidRDefault="009A69FC" w:rsidP="009A69FC">
            <w:pPr>
              <w:rPr>
                <w:b w:val="0"/>
              </w:rPr>
            </w:pPr>
            <w:r w:rsidRPr="005D74F9">
              <w:rPr>
                <w:b w:val="0"/>
              </w:rPr>
              <w:t xml:space="preserve">     </w:t>
            </w:r>
            <w:r w:rsidR="00A660FF">
              <w:rPr>
                <w:b w:val="0"/>
              </w:rPr>
              <w:t>Bigmouth Buffalo</w:t>
            </w:r>
          </w:p>
          <w:p w14:paraId="5C8E5212" w14:textId="6098B950" w:rsidR="009A69FC" w:rsidRPr="005D74F9" w:rsidRDefault="00A660FF" w:rsidP="009A69FC">
            <w:pPr>
              <w:rPr>
                <w:b w:val="0"/>
              </w:rPr>
            </w:pPr>
            <w:r>
              <w:rPr>
                <w:b w:val="0"/>
              </w:rPr>
              <w:t xml:space="preserve">     </w:t>
            </w:r>
            <w:r w:rsidR="009A69FC" w:rsidRPr="005D74F9">
              <w:rPr>
                <w:b w:val="0"/>
              </w:rPr>
              <w:t>Black Crappie</w:t>
            </w:r>
          </w:p>
          <w:p w14:paraId="4C7FCE60" w14:textId="4AFD0EA1" w:rsidR="009A69FC" w:rsidRPr="005D74F9" w:rsidRDefault="009A69FC" w:rsidP="00683176">
            <w:pPr>
              <w:rPr>
                <w:b w:val="0"/>
              </w:rPr>
            </w:pPr>
            <w:r w:rsidRPr="005D74F9">
              <w:rPr>
                <w:b w:val="0"/>
              </w:rPr>
              <w:t xml:space="preserve">     Bluegill</w:t>
            </w:r>
          </w:p>
          <w:p w14:paraId="6C57502C" w14:textId="5C81B7DA" w:rsidR="009A69FC" w:rsidRPr="005D74F9" w:rsidRDefault="009A69FC" w:rsidP="009A69FC">
            <w:pPr>
              <w:rPr>
                <w:b w:val="0"/>
              </w:rPr>
            </w:pPr>
            <w:r w:rsidRPr="005D74F9">
              <w:rPr>
                <w:b w:val="0"/>
              </w:rPr>
              <w:t xml:space="preserve">     Freshwater Drum</w:t>
            </w:r>
          </w:p>
          <w:p w14:paraId="77770833" w14:textId="3C520FB0" w:rsidR="005562A6" w:rsidRPr="005D74F9" w:rsidRDefault="00C437FF" w:rsidP="009A69FC">
            <w:pPr>
              <w:rPr>
                <w:b w:val="0"/>
              </w:rPr>
            </w:pPr>
            <w:r>
              <w:rPr>
                <w:b w:val="0"/>
              </w:rPr>
              <w:lastRenderedPageBreak/>
              <w:t xml:space="preserve">     Green Sunfish</w:t>
            </w:r>
          </w:p>
          <w:p w14:paraId="4F6D02D2" w14:textId="77777777" w:rsidR="009A69FC" w:rsidRPr="005D74F9" w:rsidRDefault="009A69FC" w:rsidP="009A69FC">
            <w:pPr>
              <w:rPr>
                <w:b w:val="0"/>
              </w:rPr>
            </w:pPr>
            <w:r w:rsidRPr="005D74F9">
              <w:rPr>
                <w:b w:val="0"/>
              </w:rPr>
              <w:t xml:space="preserve">     Largemouth Bass</w:t>
            </w:r>
          </w:p>
          <w:p w14:paraId="264145F4" w14:textId="1CC4B462" w:rsidR="009E17D2" w:rsidRPr="005D74F9" w:rsidRDefault="009A69FC" w:rsidP="00683176">
            <w:pPr>
              <w:rPr>
                <w:b w:val="0"/>
              </w:rPr>
            </w:pPr>
            <w:r w:rsidRPr="005D74F9">
              <w:rPr>
                <w:b w:val="0"/>
              </w:rPr>
              <w:t xml:space="preserve">     Northern Pike</w:t>
            </w:r>
          </w:p>
          <w:p w14:paraId="7E250157" w14:textId="7B506D1D" w:rsidR="009E17D2" w:rsidRDefault="009A69FC" w:rsidP="009A69FC">
            <w:pPr>
              <w:rPr>
                <w:b w:val="0"/>
              </w:rPr>
            </w:pPr>
            <w:r w:rsidRPr="005D74F9">
              <w:rPr>
                <w:b w:val="0"/>
              </w:rPr>
              <w:t xml:space="preserve">     </w:t>
            </w:r>
            <w:r w:rsidR="009E17D2" w:rsidRPr="005D74F9">
              <w:rPr>
                <w:b w:val="0"/>
              </w:rPr>
              <w:t>Painted turtle</w:t>
            </w:r>
          </w:p>
          <w:p w14:paraId="5776F5A2" w14:textId="3C358018" w:rsidR="00683176" w:rsidRPr="005D74F9" w:rsidRDefault="00683176" w:rsidP="009A69FC">
            <w:pPr>
              <w:rPr>
                <w:b w:val="0"/>
              </w:rPr>
            </w:pPr>
            <w:r>
              <w:rPr>
                <w:b w:val="0"/>
              </w:rPr>
              <w:t xml:space="preserve">     Pumpkinseed</w:t>
            </w:r>
          </w:p>
          <w:p w14:paraId="682E348D" w14:textId="68F8AEAF" w:rsidR="00683176" w:rsidRDefault="009E17D2" w:rsidP="009A69FC">
            <w:pPr>
              <w:rPr>
                <w:b w:val="0"/>
              </w:rPr>
            </w:pPr>
            <w:r w:rsidRPr="005D74F9">
              <w:rPr>
                <w:b w:val="0"/>
              </w:rPr>
              <w:t xml:space="preserve">     </w:t>
            </w:r>
            <w:r w:rsidR="00683176">
              <w:rPr>
                <w:b w:val="0"/>
              </w:rPr>
              <w:t>Spottail Shiner</w:t>
            </w:r>
          </w:p>
          <w:p w14:paraId="297C65AE" w14:textId="435C31C0" w:rsidR="009A69FC" w:rsidRPr="005D74F9" w:rsidRDefault="00683176" w:rsidP="009A69FC">
            <w:pPr>
              <w:rPr>
                <w:b w:val="0"/>
              </w:rPr>
            </w:pPr>
            <w:r>
              <w:rPr>
                <w:b w:val="0"/>
              </w:rPr>
              <w:t xml:space="preserve">     </w:t>
            </w:r>
            <w:r w:rsidR="009A69FC" w:rsidRPr="005D74F9">
              <w:rPr>
                <w:b w:val="0"/>
              </w:rPr>
              <w:t>Walleye</w:t>
            </w:r>
          </w:p>
          <w:p w14:paraId="6C33982F" w14:textId="77777777" w:rsidR="009A69FC" w:rsidRPr="005D74F9" w:rsidRDefault="009A69FC" w:rsidP="009A69FC">
            <w:pPr>
              <w:rPr>
                <w:b w:val="0"/>
              </w:rPr>
            </w:pPr>
            <w:r w:rsidRPr="005D74F9">
              <w:rPr>
                <w:b w:val="0"/>
              </w:rPr>
              <w:t xml:space="preserve">     White Sucker</w:t>
            </w:r>
          </w:p>
          <w:p w14:paraId="59074F41" w14:textId="77777777" w:rsidR="009A69FC" w:rsidRPr="005D74F9" w:rsidRDefault="009A69FC" w:rsidP="009A69FC">
            <w:pPr>
              <w:rPr>
                <w:b w:val="0"/>
              </w:rPr>
            </w:pPr>
            <w:r w:rsidRPr="005D74F9">
              <w:rPr>
                <w:b w:val="0"/>
              </w:rPr>
              <w:t xml:space="preserve">     Yellow Bass</w:t>
            </w:r>
          </w:p>
          <w:p w14:paraId="76882238" w14:textId="77777777" w:rsidR="009A69FC" w:rsidRPr="005D74F9" w:rsidRDefault="009A69FC" w:rsidP="009A69FC">
            <w:pPr>
              <w:rPr>
                <w:b w:val="0"/>
              </w:rPr>
            </w:pPr>
            <w:r w:rsidRPr="005D74F9">
              <w:rPr>
                <w:b w:val="0"/>
              </w:rPr>
              <w:t xml:space="preserve">     Yellow Bullhead</w:t>
            </w:r>
          </w:p>
          <w:p w14:paraId="6D7C4853" w14:textId="21B64170" w:rsidR="009A69FC" w:rsidRPr="005D74F9" w:rsidRDefault="009A69FC" w:rsidP="009A69FC">
            <w:pPr>
              <w:rPr>
                <w:b w:val="0"/>
              </w:rPr>
            </w:pPr>
            <w:r w:rsidRPr="005D74F9">
              <w:rPr>
                <w:b w:val="0"/>
              </w:rPr>
              <w:t xml:space="preserve">     Yellow Perch</w:t>
            </w:r>
          </w:p>
        </w:tc>
        <w:tc>
          <w:tcPr>
            <w:tcW w:w="494" w:type="pct"/>
            <w:shd w:val="clear" w:color="auto" w:fill="auto"/>
          </w:tcPr>
          <w:p w14:paraId="2FB6F2A6" w14:textId="182EB805"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5A6C2A6E" w14:textId="14D28C4B"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5E54E147" w14:textId="2FC2AA4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2</w:t>
            </w:r>
          </w:p>
          <w:p w14:paraId="09F56426" w14:textId="48898234"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13</w:t>
            </w:r>
          </w:p>
          <w:p w14:paraId="566E0A17" w14:textId="04CCCF8A"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14</w:t>
            </w:r>
          </w:p>
          <w:p w14:paraId="6BB3EDC4" w14:textId="1DB8C37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6</w:t>
            </w:r>
            <w:r w:rsidR="00683176">
              <w:t>19</w:t>
            </w:r>
          </w:p>
          <w:p w14:paraId="4E0F4C56" w14:textId="3BC9BEB3"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w:t>
            </w:r>
          </w:p>
          <w:p w14:paraId="35409459" w14:textId="7F220105"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3</w:t>
            </w:r>
          </w:p>
          <w:p w14:paraId="2FEA11A3" w14:textId="4D94EB69" w:rsidR="009E17D2"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p>
          <w:p w14:paraId="753F2484"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36269F8" w14:textId="02551B91"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25EA6DFF"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2489DBB" w14:textId="0A3FF506"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12</w:t>
            </w:r>
          </w:p>
          <w:p w14:paraId="14EC906A" w14:textId="5D78A9F6"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7F744982" w14:textId="49DCEACD"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5</w:t>
            </w:r>
          </w:p>
          <w:p w14:paraId="22B85903" w14:textId="3E237AF1"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282ADE9A" w14:textId="49F364E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11</w:t>
            </w:r>
          </w:p>
        </w:tc>
        <w:tc>
          <w:tcPr>
            <w:tcW w:w="493" w:type="pct"/>
            <w:shd w:val="clear" w:color="auto" w:fill="auto"/>
          </w:tcPr>
          <w:p w14:paraId="60363A98" w14:textId="6B1D2042"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B8DAA03" w14:textId="41F7536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6D24FC55" w14:textId="7579C89C"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w:t>
            </w:r>
          </w:p>
          <w:p w14:paraId="1829C758" w14:textId="04813D9A"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3929831A" w14:textId="68F49458"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23</w:t>
            </w:r>
          </w:p>
          <w:p w14:paraId="3A2DBFA9" w14:textId="5886418F"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7DFFB4CD" w14:textId="2AF153E1"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1</w:t>
            </w:r>
          </w:p>
          <w:p w14:paraId="1AFFC70F" w14:textId="7F1C32BB"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w:t>
            </w:r>
          </w:p>
          <w:p w14:paraId="0D1D0880" w14:textId="35ACE4B8"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w:t>
            </w:r>
          </w:p>
          <w:p w14:paraId="1E8BE084"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4927FE09" w14:textId="3EAED7A7"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583A323E"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84810EC" w14:textId="03C7625D"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22</w:t>
            </w:r>
          </w:p>
          <w:p w14:paraId="53D325A5" w14:textId="47B8E2C7"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w:t>
            </w:r>
          </w:p>
          <w:p w14:paraId="4564E804" w14:textId="7CB0439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218</w:t>
            </w:r>
          </w:p>
          <w:p w14:paraId="0764D0FC" w14:textId="0D5EDA98"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w:t>
            </w:r>
          </w:p>
          <w:p w14:paraId="18993562" w14:textId="7EF1DDBF"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4</w:t>
            </w:r>
          </w:p>
        </w:tc>
        <w:tc>
          <w:tcPr>
            <w:tcW w:w="470" w:type="pct"/>
            <w:shd w:val="clear" w:color="auto" w:fill="auto"/>
          </w:tcPr>
          <w:p w14:paraId="69E8B989" w14:textId="0E52D823"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25F88DC" w14:textId="2BE0D762"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4DD5E886" w14:textId="23C40AF7"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6CA30576" w14:textId="65C83CE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0B0D9D" w:rsidRPr="005D74F9">
              <w:t xml:space="preserve"> (</w:t>
            </w:r>
            <w:r w:rsidR="00683176">
              <w:t>100</w:t>
            </w:r>
            <w:r w:rsidR="00086842" w:rsidRPr="005D74F9">
              <w:t>)</w:t>
            </w:r>
          </w:p>
          <w:p w14:paraId="76CA2943" w14:textId="237EE0EA"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7 (41</w:t>
            </w:r>
            <w:r w:rsidR="00086842" w:rsidRPr="005D74F9">
              <w:t>)</w:t>
            </w:r>
          </w:p>
          <w:p w14:paraId="3D167ACA" w14:textId="2FED9058"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683176">
              <w:t xml:space="preserve"> (0</w:t>
            </w:r>
            <w:r w:rsidR="00086842" w:rsidRPr="005D74F9">
              <w:t>)</w:t>
            </w:r>
          </w:p>
          <w:p w14:paraId="25C55D25" w14:textId="23580A91"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46183298" w14:textId="05502124"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w:t>
            </w:r>
            <w:r w:rsidR="00740F97">
              <w:t>50</w:t>
            </w:r>
            <w:r w:rsidR="00086842" w:rsidRPr="005D74F9">
              <w:t>)</w:t>
            </w:r>
          </w:p>
          <w:p w14:paraId="01F8052A" w14:textId="6A05B18F" w:rsidR="009E17D2"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2</w:t>
            </w:r>
            <w:r w:rsidR="00740F97">
              <w:t xml:space="preserve"> (75</w:t>
            </w:r>
            <w:r w:rsidR="00683176">
              <w:t>)</w:t>
            </w:r>
          </w:p>
          <w:p w14:paraId="39DE3491"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B1E78F2" w14:textId="2ED8469B"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 (100)</w:t>
            </w:r>
          </w:p>
          <w:p w14:paraId="5C472B57"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3DBE8CB7" w14:textId="46783CCF"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7</w:t>
            </w:r>
            <w:r w:rsidR="00740F97">
              <w:t xml:space="preserve"> (31</w:t>
            </w:r>
            <w:r w:rsidR="00086842" w:rsidRPr="005D74F9">
              <w:t>)</w:t>
            </w:r>
          </w:p>
          <w:p w14:paraId="4C3F0283" w14:textId="0699398A"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2 (100</w:t>
            </w:r>
            <w:r w:rsidR="00086842" w:rsidRPr="005D74F9">
              <w:t>)</w:t>
            </w:r>
          </w:p>
          <w:p w14:paraId="71000973" w14:textId="2A8BEEB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r w:rsidR="00CB11AD">
              <w:t>4</w:t>
            </w:r>
            <w:r w:rsidR="000B0D9D" w:rsidRPr="005D74F9">
              <w:t xml:space="preserve"> (</w:t>
            </w:r>
            <w:r w:rsidR="00740F97">
              <w:t>27</w:t>
            </w:r>
            <w:r w:rsidR="00086842" w:rsidRPr="005D74F9">
              <w:t>)</w:t>
            </w:r>
          </w:p>
          <w:p w14:paraId="290CEB27" w14:textId="2FA0381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(100</w:t>
            </w:r>
            <w:r w:rsidR="00086842" w:rsidRPr="005D74F9">
              <w:t>)</w:t>
            </w:r>
          </w:p>
          <w:p w14:paraId="7D70B5CE" w14:textId="62F07D23" w:rsidR="009A69FC" w:rsidRPr="005D74F9" w:rsidRDefault="00740F97" w:rsidP="009A69FC">
            <w:pPr>
              <w:jc w:val="center"/>
              <w:cnfStyle w:val="000000100000" w:firstRow="0" w:lastRow="0" w:firstColumn="0" w:lastColumn="0" w:oddVBand="0" w:evenVBand="0" w:oddHBand="1" w:evenHBand="0" w:firstRowFirstColumn="0" w:firstRowLastColumn="0" w:lastRowFirstColumn="0" w:lastRowLastColumn="0"/>
            </w:pPr>
            <w:r>
              <w:t>0 (</w:t>
            </w:r>
            <w:r w:rsidR="00CB11AD">
              <w:t>0)</w:t>
            </w:r>
          </w:p>
        </w:tc>
        <w:tc>
          <w:tcPr>
            <w:tcW w:w="521" w:type="pct"/>
            <w:shd w:val="clear" w:color="auto" w:fill="auto"/>
          </w:tcPr>
          <w:p w14:paraId="5E79DE70" w14:textId="4E524899"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2DFFAF8C" w14:textId="75C19054"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1BE33B3A" w14:textId="1D1C50E8"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0619BF5D" w14:textId="106F60DA"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2</w:t>
            </w:r>
            <w:r w:rsidR="000B0D9D" w:rsidRPr="005D74F9">
              <w:t xml:space="preserve"> (</w:t>
            </w:r>
            <w:r w:rsidR="00683176">
              <w:t>67</w:t>
            </w:r>
            <w:r w:rsidR="00086842" w:rsidRPr="005D74F9">
              <w:t>)</w:t>
            </w:r>
          </w:p>
          <w:p w14:paraId="66A05BFD" w14:textId="078A487F" w:rsidR="009A69FC" w:rsidRPr="005D74F9" w:rsidRDefault="00683176" w:rsidP="00683176">
            <w:pPr>
              <w:jc w:val="center"/>
              <w:cnfStyle w:val="000000100000" w:firstRow="0" w:lastRow="0" w:firstColumn="0" w:lastColumn="0" w:oddVBand="0" w:evenVBand="0" w:oddHBand="1" w:evenHBand="0" w:firstRowFirstColumn="0" w:firstRowLastColumn="0" w:lastRowFirstColumn="0" w:lastRowLastColumn="0"/>
            </w:pPr>
            <w:r>
              <w:t>9 (2</w:t>
            </w:r>
            <w:r w:rsidR="000B0D9D" w:rsidRPr="005D74F9">
              <w:t>3</w:t>
            </w:r>
            <w:r w:rsidR="00086842" w:rsidRPr="005D74F9">
              <w:t>)</w:t>
            </w:r>
          </w:p>
          <w:p w14:paraId="758C1F04" w14:textId="28AFE1FD"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36E0793C" w14:textId="309689E9"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7A5C57C3" w14:textId="372703C8"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w:t>
            </w:r>
            <w:r w:rsidR="00683176">
              <w:t xml:space="preserve"> (50</w:t>
            </w:r>
            <w:r w:rsidR="00086842" w:rsidRPr="005D74F9">
              <w:t>)</w:t>
            </w:r>
          </w:p>
          <w:p w14:paraId="3AB759D8" w14:textId="0DB1F958" w:rsidR="009E17D2" w:rsidRPr="005D74F9" w:rsidRDefault="00740F97" w:rsidP="009A69FC">
            <w:pPr>
              <w:jc w:val="center"/>
              <w:cnfStyle w:val="000000100000" w:firstRow="0" w:lastRow="0" w:firstColumn="0" w:lastColumn="0" w:oddVBand="0" w:evenVBand="0" w:oddHBand="1" w:evenHBand="0" w:firstRowFirstColumn="0" w:firstRowLastColumn="0" w:lastRowFirstColumn="0" w:lastRowLastColumn="0"/>
            </w:pPr>
            <w:r>
              <w:t>1 (25</w:t>
            </w:r>
            <w:r w:rsidR="00683176">
              <w:t>)</w:t>
            </w:r>
          </w:p>
          <w:p w14:paraId="65F1142C"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1E0CFB1" w14:textId="787E7126"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0A525432"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3895571B" w14:textId="47BF706E"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3</w:t>
            </w:r>
            <w:r w:rsidR="00740F97">
              <w:t xml:space="preserve"> (9</w:t>
            </w:r>
            <w:r w:rsidR="00086842" w:rsidRPr="005D74F9">
              <w:t>)</w:t>
            </w:r>
          </w:p>
          <w:p w14:paraId="5AEBABC1" w14:textId="3356BE9C"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683176">
              <w:t xml:space="preserve"> (67</w:t>
            </w:r>
            <w:r w:rsidR="00086842" w:rsidRPr="005D74F9">
              <w:t>)</w:t>
            </w:r>
          </w:p>
          <w:p w14:paraId="6C681612" w14:textId="7405F9F4"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64</w:t>
            </w:r>
            <w:r w:rsidR="00740F97">
              <w:t xml:space="preserve"> (22</w:t>
            </w:r>
            <w:r w:rsidR="00086842" w:rsidRPr="005D74F9">
              <w:t>)</w:t>
            </w:r>
          </w:p>
          <w:p w14:paraId="7F10313B" w14:textId="2074FC96"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1 (100</w:t>
            </w:r>
            <w:r w:rsidR="00086842" w:rsidRPr="005D74F9">
              <w:t>)</w:t>
            </w:r>
          </w:p>
          <w:p w14:paraId="37E1B7DD" w14:textId="6C84F2C3" w:rsidR="009A69FC" w:rsidRPr="005D74F9" w:rsidRDefault="00373460" w:rsidP="00CB11AD">
            <w:pPr>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rsidR="00CB11AD">
              <w:t>0</w:t>
            </w:r>
            <w:r w:rsidR="00086842" w:rsidRPr="005D74F9">
              <w:t>)</w:t>
            </w:r>
          </w:p>
        </w:tc>
        <w:tc>
          <w:tcPr>
            <w:tcW w:w="759" w:type="pct"/>
            <w:gridSpan w:val="3"/>
            <w:shd w:val="clear" w:color="auto" w:fill="auto"/>
          </w:tcPr>
          <w:p w14:paraId="694EA689" w14:textId="67D1861F"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5A2B7859" w14:textId="573685D6"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370D2991" w14:textId="554DF834"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13711BE9" w14:textId="4A5EEF3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1AAAA252" w14:textId="568254D4"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B587793" w14:textId="4B117C54"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6AE82018" w14:textId="32C52092"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7F620C9B" w14:textId="688C56B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589E5D39" w14:textId="3A492DD9"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5BFFF2DE"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82D164D" w14:textId="61EA0DAC"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94337E4"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45F2748E" w14:textId="00647504" w:rsidR="009A69FC" w:rsidRPr="005D74F9" w:rsidRDefault="00373460" w:rsidP="00683176">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69F2C515" w14:textId="492B4F38"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2 (50</w:t>
            </w:r>
            <w:r w:rsidR="00086842" w:rsidRPr="005D74F9">
              <w:t>)</w:t>
            </w:r>
          </w:p>
          <w:p w14:paraId="7FC9EEF3" w14:textId="66F2F87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3</w:t>
            </w:r>
            <w:r w:rsidR="00CB11AD">
              <w:t xml:space="preserve"> (1</w:t>
            </w:r>
            <w:r w:rsidR="00086842" w:rsidRPr="005D74F9">
              <w:t>)</w:t>
            </w:r>
          </w:p>
          <w:p w14:paraId="4AD37B27" w14:textId="1A6B6F5C"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5C60F35B" w14:textId="38E93C4A" w:rsidR="009A69FC" w:rsidRPr="005D74F9" w:rsidRDefault="00CB11AD" w:rsidP="00CB11AD">
            <w:pPr>
              <w:jc w:val="center"/>
              <w:cnfStyle w:val="000000100000" w:firstRow="0" w:lastRow="0" w:firstColumn="0" w:lastColumn="0" w:oddVBand="0" w:evenVBand="0" w:oddHBand="1" w:evenHBand="0" w:firstRowFirstColumn="0" w:firstRowLastColumn="0" w:lastRowFirstColumn="0" w:lastRowLastColumn="0"/>
            </w:pPr>
            <w:r>
              <w:t xml:space="preserve">0 </w:t>
            </w:r>
            <w:r w:rsidR="000B0D9D" w:rsidRPr="005D74F9">
              <w:t>(</w:t>
            </w:r>
            <w:r>
              <w:t>0</w:t>
            </w:r>
            <w:r w:rsidR="00086842" w:rsidRPr="005D74F9">
              <w:t>)</w:t>
            </w:r>
          </w:p>
        </w:tc>
        <w:tc>
          <w:tcPr>
            <w:tcW w:w="444" w:type="pct"/>
            <w:shd w:val="clear" w:color="auto" w:fill="auto"/>
          </w:tcPr>
          <w:p w14:paraId="30BC5FEC" w14:textId="7245689F"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325026E5" w14:textId="726968F9"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p>
          <w:p w14:paraId="48F23903" w14:textId="2001CF41" w:rsidR="00A660FF" w:rsidRDefault="00A660FF" w:rsidP="009A69FC">
            <w:pPr>
              <w:jc w:val="center"/>
              <w:cnfStyle w:val="000000100000" w:firstRow="0" w:lastRow="0" w:firstColumn="0" w:lastColumn="0" w:oddVBand="0" w:evenVBand="0" w:oddHBand="1" w:evenHBand="0" w:firstRowFirstColumn="0" w:firstRowLastColumn="0" w:lastRowFirstColumn="0" w:lastRowLastColumn="0"/>
            </w:pPr>
            <w:r>
              <w:t>0 (0)</w:t>
            </w:r>
          </w:p>
          <w:p w14:paraId="0DB85009" w14:textId="375B69A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6920BD2C" w14:textId="1ABD815C"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4080BD1" w14:textId="095523B5"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8505CA4" w14:textId="14AF2C88" w:rsidR="005562A6"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lastRenderedPageBreak/>
              <w:t>0 (0)</w:t>
            </w:r>
          </w:p>
          <w:p w14:paraId="37DCA6C9" w14:textId="07E21BC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04A97073" w14:textId="3A48473B" w:rsidR="009E17D2"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297F6A6E" w14:textId="77777777" w:rsidR="009E17D2" w:rsidRPr="005D74F9" w:rsidRDefault="009E17D2"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4DA3B59" w14:textId="727A44E5" w:rsid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0 (0)</w:t>
            </w:r>
          </w:p>
          <w:p w14:paraId="7EC513EA" w14:textId="77777777" w:rsidR="00683176" w:rsidRDefault="00683176" w:rsidP="009A69FC">
            <w:pPr>
              <w:jc w:val="center"/>
              <w:cnfStyle w:val="000000100000" w:firstRow="0" w:lastRow="0" w:firstColumn="0" w:lastColumn="0" w:oddVBand="0" w:evenVBand="0" w:oddHBand="1" w:evenHBand="0" w:firstRowFirstColumn="0" w:firstRowLastColumn="0" w:lastRowFirstColumn="0" w:lastRowLastColumn="0"/>
            </w:pPr>
            <w:r>
              <w:t>-</w:t>
            </w:r>
          </w:p>
          <w:p w14:paraId="67979632" w14:textId="5F04F731" w:rsidR="009A69FC" w:rsidRPr="005D74F9" w:rsidRDefault="009A69FC" w:rsidP="00683176">
            <w:pPr>
              <w:jc w:val="center"/>
              <w:cnfStyle w:val="000000100000" w:firstRow="0" w:lastRow="0" w:firstColumn="0" w:lastColumn="0" w:oddVBand="0" w:evenVBand="0" w:oddHBand="1" w:evenHBand="0" w:firstRowFirstColumn="0" w:firstRowLastColumn="0" w:lastRowFirstColumn="0" w:lastRowLastColumn="0"/>
            </w:pPr>
            <w:r w:rsidRPr="005D74F9">
              <w:t>0</w:t>
            </w:r>
            <w:r w:rsidR="00086842" w:rsidRPr="005D74F9">
              <w:t xml:space="preserve"> (0)</w:t>
            </w:r>
          </w:p>
          <w:p w14:paraId="2D9E3846" w14:textId="003FE0F8" w:rsidR="009A69FC" w:rsidRPr="005D74F9" w:rsidRDefault="00683176" w:rsidP="009A69FC">
            <w:pPr>
              <w:jc w:val="center"/>
              <w:cnfStyle w:val="000000100000" w:firstRow="0" w:lastRow="0" w:firstColumn="0" w:lastColumn="0" w:oddVBand="0" w:evenVBand="0" w:oddHBand="1" w:evenHBand="0" w:firstRowFirstColumn="0" w:firstRowLastColumn="0" w:lastRowFirstColumn="0" w:lastRowLastColumn="0"/>
            </w:pPr>
            <w:r>
              <w:t>1 (17</w:t>
            </w:r>
            <w:r w:rsidR="00086842" w:rsidRPr="005D74F9">
              <w:t>)</w:t>
            </w:r>
          </w:p>
          <w:p w14:paraId="39A9910C" w14:textId="1D721F88"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2832424D" w14:textId="2B579E99" w:rsidR="009A69FC" w:rsidRPr="005D74F9" w:rsidRDefault="00CB11AD"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4A4085CA" w14:textId="5B3BA9B6" w:rsidR="009A69FC" w:rsidRPr="005D74F9" w:rsidRDefault="00CB11AD" w:rsidP="00CB11AD">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tc>
        <w:tc>
          <w:tcPr>
            <w:tcW w:w="365" w:type="pct"/>
            <w:gridSpan w:val="2"/>
            <w:shd w:val="clear" w:color="auto" w:fill="auto"/>
          </w:tcPr>
          <w:p w14:paraId="70864DFC" w14:textId="64ACFE8E" w:rsidR="00086842" w:rsidRPr="005D74F9" w:rsidRDefault="00086842" w:rsidP="009F7738">
            <w:pPr>
              <w:cnfStyle w:val="000000100000" w:firstRow="0" w:lastRow="0" w:firstColumn="0" w:lastColumn="0" w:oddVBand="0" w:evenVBand="0" w:oddHBand="1" w:evenHBand="0" w:firstRowFirstColumn="0" w:firstRowLastColumn="0" w:lastRowFirstColumn="0" w:lastRowLastColumn="0"/>
            </w:pPr>
          </w:p>
          <w:p w14:paraId="15819F6D" w14:textId="7B234FFD" w:rsidR="00A660FF" w:rsidRDefault="00A660FF" w:rsidP="00BB3436">
            <w:pPr>
              <w:jc w:val="right"/>
              <w:cnfStyle w:val="000000100000" w:firstRow="0" w:lastRow="0" w:firstColumn="0" w:lastColumn="0" w:oddVBand="0" w:evenVBand="0" w:oddHBand="1" w:evenHBand="0" w:firstRowFirstColumn="0" w:firstRowLastColumn="0" w:lastRowFirstColumn="0" w:lastRowLastColumn="0"/>
            </w:pPr>
          </w:p>
          <w:p w14:paraId="0526401A" w14:textId="26485AFD" w:rsidR="00A660FF" w:rsidRDefault="00A660FF" w:rsidP="00BB3436">
            <w:pPr>
              <w:jc w:val="right"/>
              <w:cnfStyle w:val="000000100000" w:firstRow="0" w:lastRow="0" w:firstColumn="0" w:lastColumn="0" w:oddVBand="0" w:evenVBand="0" w:oddHBand="1" w:evenHBand="0" w:firstRowFirstColumn="0" w:firstRowLastColumn="0" w:lastRowFirstColumn="0" w:lastRowLastColumn="0"/>
            </w:pPr>
            <w:r>
              <w:t>2</w:t>
            </w:r>
          </w:p>
          <w:p w14:paraId="49CED928" w14:textId="6A562069"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16</w:t>
            </w:r>
          </w:p>
          <w:p w14:paraId="6C622856" w14:textId="298CFFBD" w:rsidR="009A69FC" w:rsidRPr="005D74F9" w:rsidRDefault="00C437FF" w:rsidP="00683176">
            <w:pPr>
              <w:jc w:val="right"/>
              <w:cnfStyle w:val="000000100000" w:firstRow="0" w:lastRow="0" w:firstColumn="0" w:lastColumn="0" w:oddVBand="0" w:evenVBand="0" w:oddHBand="1" w:evenHBand="0" w:firstRowFirstColumn="0" w:firstRowLastColumn="0" w:lastRowFirstColumn="0" w:lastRowLastColumn="0"/>
            </w:pPr>
            <w:r>
              <w:t>53</w:t>
            </w:r>
          </w:p>
          <w:p w14:paraId="352D887D" w14:textId="43F2C0A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619</w:t>
            </w:r>
          </w:p>
          <w:p w14:paraId="07D7DB76" w14:textId="52F19FA2" w:rsidR="005562A6"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lastRenderedPageBreak/>
              <w:t>1</w:t>
            </w:r>
          </w:p>
          <w:p w14:paraId="091E5BB7" w14:textId="03538D67"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5</w:t>
            </w:r>
          </w:p>
          <w:p w14:paraId="1C19BF3A" w14:textId="5791D7D8" w:rsidR="009E17D2"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5</w:t>
            </w:r>
          </w:p>
          <w:p w14:paraId="2A977B1C" w14:textId="5129276F" w:rsidR="009E17D2"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2</w:t>
            </w:r>
          </w:p>
          <w:p w14:paraId="7A4B85FD" w14:textId="46BD8B7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p>
          <w:p w14:paraId="7227AEEA" w14:textId="0F714371"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4</w:t>
            </w:r>
          </w:p>
          <w:p w14:paraId="271BC7FA" w14:textId="1E9128D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157</w:t>
            </w:r>
          </w:p>
          <w:p w14:paraId="0E97153C" w14:textId="2456988D"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6</w:t>
            </w:r>
          </w:p>
          <w:p w14:paraId="60054694" w14:textId="5B510E2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304</w:t>
            </w:r>
          </w:p>
          <w:p w14:paraId="0644D8A0" w14:textId="0DBC5B02"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p>
          <w:p w14:paraId="2B575820" w14:textId="714FD69E" w:rsidR="009A69FC" w:rsidRPr="005D74F9" w:rsidRDefault="00C437FF" w:rsidP="00BB3436">
            <w:pPr>
              <w:jc w:val="right"/>
              <w:cnfStyle w:val="000000100000" w:firstRow="0" w:lastRow="0" w:firstColumn="0" w:lastColumn="0" w:oddVBand="0" w:evenVBand="0" w:oddHBand="1" w:evenHBand="0" w:firstRowFirstColumn="0" w:firstRowLastColumn="0" w:lastRowFirstColumn="0" w:lastRowLastColumn="0"/>
            </w:pPr>
            <w:r>
              <w:t>1</w:t>
            </w:r>
            <w:r w:rsidR="00373460">
              <w:t>5</w:t>
            </w:r>
          </w:p>
        </w:tc>
        <w:tc>
          <w:tcPr>
            <w:tcW w:w="342" w:type="pct"/>
            <w:gridSpan w:val="2"/>
            <w:shd w:val="clear" w:color="auto" w:fill="auto"/>
          </w:tcPr>
          <w:p w14:paraId="50DC9752"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rPr>
                <w:i/>
              </w:rPr>
            </w:pPr>
          </w:p>
        </w:tc>
      </w:tr>
      <w:tr w:rsidR="005D74F9" w:rsidRPr="00977B47" w14:paraId="15AEA649" w14:textId="5AA6C197" w:rsidTr="00A660FF">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4AA974F6" w14:textId="77777777" w:rsidR="009A69FC" w:rsidRPr="005D74F9" w:rsidRDefault="009A69FC" w:rsidP="009A69FC">
            <w:r w:rsidRPr="005D74F9">
              <w:t>South Twin Lake</w:t>
            </w:r>
          </w:p>
          <w:p w14:paraId="24CC1584" w14:textId="1A9D2951" w:rsidR="009A69FC" w:rsidRPr="005D74F9" w:rsidRDefault="009A69FC" w:rsidP="00CB11AD">
            <w:pPr>
              <w:rPr>
                <w:b w:val="0"/>
              </w:rPr>
            </w:pPr>
            <w:r w:rsidRPr="005D74F9">
              <w:rPr>
                <w:b w:val="0"/>
              </w:rPr>
              <w:t xml:space="preserve">     Black Bullhead</w:t>
            </w:r>
          </w:p>
          <w:p w14:paraId="66E74CED" w14:textId="7F507931" w:rsidR="009A69FC" w:rsidRDefault="009A69FC" w:rsidP="009A69FC">
            <w:pPr>
              <w:rPr>
                <w:b w:val="0"/>
              </w:rPr>
            </w:pPr>
            <w:r w:rsidRPr="005D74F9">
              <w:rPr>
                <w:b w:val="0"/>
              </w:rPr>
              <w:t xml:space="preserve">     Bluegill</w:t>
            </w:r>
          </w:p>
          <w:p w14:paraId="4D4653F9" w14:textId="11AA0B34" w:rsidR="00CB11AD" w:rsidRPr="005D74F9" w:rsidRDefault="00CB11AD" w:rsidP="009A69FC">
            <w:pPr>
              <w:rPr>
                <w:b w:val="0"/>
              </w:rPr>
            </w:pPr>
            <w:r>
              <w:rPr>
                <w:b w:val="0"/>
              </w:rPr>
              <w:t xml:space="preserve">     </w:t>
            </w:r>
            <w:r w:rsidR="0065018F">
              <w:rPr>
                <w:b w:val="0"/>
              </w:rPr>
              <w:t>Common Carp</w:t>
            </w:r>
          </w:p>
          <w:p w14:paraId="3D2AB596" w14:textId="72C766AC" w:rsidR="009A69FC" w:rsidRDefault="009A69FC" w:rsidP="009A69FC">
            <w:pPr>
              <w:rPr>
                <w:b w:val="0"/>
              </w:rPr>
            </w:pPr>
            <w:r w:rsidRPr="005D74F9">
              <w:rPr>
                <w:b w:val="0"/>
              </w:rPr>
              <w:t xml:space="preserve">     Freshwater Drum</w:t>
            </w:r>
          </w:p>
          <w:p w14:paraId="66BAC673" w14:textId="7E74F2E1" w:rsidR="00CB11AD" w:rsidRPr="005D74F9" w:rsidRDefault="00CB11AD" w:rsidP="009A69FC">
            <w:pPr>
              <w:rPr>
                <w:b w:val="0"/>
              </w:rPr>
            </w:pPr>
            <w:r>
              <w:rPr>
                <w:b w:val="0"/>
              </w:rPr>
              <w:t xml:space="preserve">     Northern Pike</w:t>
            </w:r>
          </w:p>
          <w:p w14:paraId="275C3FBF" w14:textId="07E2A545" w:rsidR="005562A6" w:rsidRPr="005D74F9" w:rsidRDefault="005562A6" w:rsidP="00422E76">
            <w:pPr>
              <w:ind w:left="1060" w:hanging="1060"/>
              <w:rPr>
                <w:b w:val="0"/>
              </w:rPr>
            </w:pPr>
            <w:r w:rsidRPr="005D74F9">
              <w:rPr>
                <w:b w:val="0"/>
              </w:rPr>
              <w:t xml:space="preserve">     Orangespotted Sunfish</w:t>
            </w:r>
          </w:p>
          <w:p w14:paraId="3858A409" w14:textId="5F62F595" w:rsidR="009A69FC" w:rsidRPr="005D74F9" w:rsidRDefault="009A69FC" w:rsidP="009A69FC">
            <w:pPr>
              <w:rPr>
                <w:b w:val="0"/>
              </w:rPr>
            </w:pPr>
            <w:r w:rsidRPr="005D74F9">
              <w:rPr>
                <w:b w:val="0"/>
              </w:rPr>
              <w:t xml:space="preserve">     </w:t>
            </w:r>
            <w:r w:rsidR="009E17D2" w:rsidRPr="005D74F9">
              <w:rPr>
                <w:b w:val="0"/>
              </w:rPr>
              <w:t>Painted Turtle</w:t>
            </w:r>
          </w:p>
          <w:p w14:paraId="53979606" w14:textId="77777777" w:rsidR="009A69FC" w:rsidRPr="005D74F9" w:rsidRDefault="009A69FC" w:rsidP="009A69FC">
            <w:pPr>
              <w:rPr>
                <w:b w:val="0"/>
              </w:rPr>
            </w:pPr>
            <w:r w:rsidRPr="005D74F9">
              <w:rPr>
                <w:b w:val="0"/>
              </w:rPr>
              <w:t xml:space="preserve">     White Crappie</w:t>
            </w:r>
          </w:p>
          <w:p w14:paraId="7D097E0D" w14:textId="77777777" w:rsidR="009A69FC" w:rsidRPr="005D74F9" w:rsidRDefault="009A69FC" w:rsidP="009A69FC">
            <w:pPr>
              <w:rPr>
                <w:b w:val="0"/>
              </w:rPr>
            </w:pPr>
            <w:r w:rsidRPr="005D74F9">
              <w:rPr>
                <w:b w:val="0"/>
              </w:rPr>
              <w:t xml:space="preserve">     Yellow Bass</w:t>
            </w:r>
          </w:p>
          <w:p w14:paraId="07761173" w14:textId="77777777" w:rsidR="00CB11AD" w:rsidRDefault="009A69FC" w:rsidP="009A69FC">
            <w:pPr>
              <w:rPr>
                <w:b w:val="0"/>
              </w:rPr>
            </w:pPr>
            <w:r w:rsidRPr="005D74F9">
              <w:rPr>
                <w:b w:val="0"/>
              </w:rPr>
              <w:t xml:space="preserve">     Yellow Bullhead</w:t>
            </w:r>
          </w:p>
          <w:p w14:paraId="68B2D527" w14:textId="5C2D2B37" w:rsidR="00CB11AD" w:rsidRPr="005D74F9" w:rsidRDefault="00CB11AD" w:rsidP="009A69FC">
            <w:pPr>
              <w:rPr>
                <w:b w:val="0"/>
              </w:rPr>
            </w:pPr>
            <w:r>
              <w:rPr>
                <w:b w:val="0"/>
              </w:rPr>
              <w:t xml:space="preserve">     Yellow Perch</w:t>
            </w:r>
          </w:p>
        </w:tc>
        <w:tc>
          <w:tcPr>
            <w:tcW w:w="494" w:type="pct"/>
            <w:shd w:val="clear" w:color="auto" w:fill="auto"/>
          </w:tcPr>
          <w:p w14:paraId="5505DBF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06FAE1EB" w14:textId="76C74598"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273</w:t>
            </w:r>
          </w:p>
          <w:p w14:paraId="17B233B2"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05B27025" w14:textId="2D2F4687"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6</w:t>
            </w:r>
          </w:p>
          <w:p w14:paraId="47395D54" w14:textId="623998B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17</w:t>
            </w:r>
          </w:p>
          <w:p w14:paraId="3A98007B" w14:textId="3A84EAF0"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625239B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1FCB32A" w14:textId="588786FB"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33E8E22F" w14:textId="145858A4"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2E191222" w14:textId="267B0861" w:rsidR="009A69FC"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101</w:t>
            </w:r>
          </w:p>
          <w:p w14:paraId="5E260AB5" w14:textId="4E5C030B"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w:t>
            </w:r>
          </w:p>
          <w:p w14:paraId="722F9113"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p>
          <w:p w14:paraId="5E7DBEEE" w14:textId="558E0F6F" w:rsidR="00E147BB"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35B8A139"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6772C09C" w14:textId="1ACDB63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31</w:t>
            </w:r>
          </w:p>
          <w:p w14:paraId="1F51295B" w14:textId="3FCE5B4C"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5</w:t>
            </w:r>
          </w:p>
          <w:p w14:paraId="07547433" w14:textId="63050FC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w:t>
            </w:r>
          </w:p>
          <w:p w14:paraId="110679BD" w14:textId="5BA10D63"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22</w:t>
            </w:r>
          </w:p>
          <w:p w14:paraId="5F50392C" w14:textId="37CB611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w:t>
            </w:r>
          </w:p>
          <w:p w14:paraId="14501C22"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117B9B06" w14:textId="5FFD526D"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7CC4400F" w14:textId="32E359A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378DD956" w14:textId="5A21F395" w:rsidR="009A69FC"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206</w:t>
            </w:r>
          </w:p>
          <w:p w14:paraId="7EFE5BE2" w14:textId="50B190B0"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4</w:t>
            </w:r>
          </w:p>
          <w:p w14:paraId="41537B9B"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3</w:t>
            </w:r>
            <w:r w:rsidR="009A69FC" w:rsidRPr="005D74F9">
              <w:t>1</w:t>
            </w:r>
          </w:p>
          <w:p w14:paraId="7ADCD4C6" w14:textId="0102CF8B"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4</w:t>
            </w:r>
          </w:p>
        </w:tc>
        <w:tc>
          <w:tcPr>
            <w:tcW w:w="470" w:type="pct"/>
            <w:shd w:val="clear" w:color="auto" w:fill="auto"/>
          </w:tcPr>
          <w:p w14:paraId="4F6E3E55"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32A75EE6" w14:textId="62613FCD"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2</w:t>
            </w:r>
            <w:r w:rsidR="00740F97">
              <w:t xml:space="preserve"> (6</w:t>
            </w:r>
            <w:r w:rsidR="00086842" w:rsidRPr="005D74F9">
              <w:t>)</w:t>
            </w:r>
          </w:p>
          <w:p w14:paraId="56BADA25" w14:textId="73B1E1A2"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701B22D" w14:textId="251917FA"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3 (50</w:t>
            </w:r>
            <w:r w:rsidR="00086842" w:rsidRPr="005D74F9">
              <w:t>)</w:t>
            </w:r>
          </w:p>
          <w:p w14:paraId="073D26FC" w14:textId="1444E10A"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0 (0</w:t>
            </w:r>
            <w:r w:rsidR="00086842" w:rsidRPr="005D74F9">
              <w:t>)</w:t>
            </w:r>
          </w:p>
          <w:p w14:paraId="573B913F" w14:textId="744AD3E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(100)</w:t>
            </w:r>
          </w:p>
          <w:p w14:paraId="37685AB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3B12AE65" w14:textId="0CC68852"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1E2DA140" w14:textId="7921409F"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438B9222" w14:textId="1C09EE65" w:rsidR="009A69FC" w:rsidRPr="005D74F9" w:rsidRDefault="0065018F" w:rsidP="009A69FC">
            <w:pPr>
              <w:jc w:val="center"/>
              <w:cnfStyle w:val="000000000000" w:firstRow="0" w:lastRow="0" w:firstColumn="0" w:lastColumn="0" w:oddVBand="0" w:evenVBand="0" w:oddHBand="0" w:evenHBand="0" w:firstRowFirstColumn="0" w:firstRowLastColumn="0" w:lastRowFirstColumn="0" w:lastRowLastColumn="0"/>
            </w:pPr>
            <w:r>
              <w:t>9</w:t>
            </w:r>
            <w:r w:rsidR="00740F97">
              <w:t xml:space="preserve"> (4</w:t>
            </w:r>
            <w:r w:rsidR="00086842" w:rsidRPr="005D74F9">
              <w:t>)</w:t>
            </w:r>
          </w:p>
          <w:p w14:paraId="1DE0B7C7" w14:textId="14377AC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231B977"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11 (39</w:t>
            </w:r>
            <w:r w:rsidR="00086842" w:rsidRPr="005D74F9">
              <w:t>)</w:t>
            </w:r>
          </w:p>
          <w:p w14:paraId="7B401740" w14:textId="3FD0D1BB"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521" w:type="pct"/>
            <w:shd w:val="clear" w:color="auto" w:fill="auto"/>
          </w:tcPr>
          <w:p w14:paraId="46EDBC6E"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44CCC145" w14:textId="7D0DBBF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B44B9F2" w14:textId="17443B9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12A0BC2" w14:textId="23E778D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0D38EF5" w14:textId="00F6C394"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8782D56" w14:textId="2DC2AE3C"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1 (100)</w:t>
            </w:r>
          </w:p>
          <w:p w14:paraId="3BD9EB26"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B6724AA" w14:textId="4DBBE200"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06C1195F" w14:textId="5DCF5F92"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491C3BA3" w14:textId="0B9905D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2373828" w14:textId="176CE28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C56F695" w14:textId="77777777" w:rsidR="009A69FC" w:rsidRDefault="00E147BB" w:rsidP="009A69FC">
            <w:pPr>
              <w:jc w:val="center"/>
              <w:cnfStyle w:val="000000000000" w:firstRow="0" w:lastRow="0" w:firstColumn="0" w:lastColumn="0" w:oddVBand="0" w:evenVBand="0" w:oddHBand="0" w:evenHBand="0" w:firstRowFirstColumn="0" w:firstRowLastColumn="0" w:lastRowFirstColumn="0" w:lastRowLastColumn="0"/>
            </w:pPr>
            <w:r>
              <w:t>9 (18</w:t>
            </w:r>
            <w:r w:rsidR="00086842" w:rsidRPr="005D74F9">
              <w:t>)</w:t>
            </w:r>
          </w:p>
          <w:p w14:paraId="0AED8A9F" w14:textId="420AA302"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759" w:type="pct"/>
            <w:gridSpan w:val="3"/>
            <w:shd w:val="clear" w:color="auto" w:fill="auto"/>
          </w:tcPr>
          <w:p w14:paraId="7F7F93FF"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C5D931F" w14:textId="1F698181"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CE20546" w14:textId="23958F8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5F10F51" w14:textId="6C5CC889"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1BE57BCE" w14:textId="3FDA58F6"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88DC3C0" w14:textId="3A9F7E3A"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p>
          <w:p w14:paraId="011A9EEB"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69790D32" w14:textId="6B8FA786"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4DCB5E75" w14:textId="2826BF56"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0DF3996E" w14:textId="04B7472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551CC27" w14:textId="011AFEF9"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502B41FD"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4A9D93CB" w14:textId="63F33BE7"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2854DB80" w14:textId="77777777"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p>
          <w:p w14:paraId="5A759551" w14:textId="1747341E"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6BEE19C4" w14:textId="01EBCB75"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285F7023" w14:textId="4305C55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05DB2F9" w14:textId="0166650B"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374FDA21" w14:textId="69498B6F" w:rsidR="005562A6"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0 (0)</w:t>
            </w:r>
          </w:p>
          <w:p w14:paraId="07E13993" w14:textId="77777777" w:rsidR="005D74F9" w:rsidRDefault="005D74F9" w:rsidP="009A69FC">
            <w:pPr>
              <w:jc w:val="center"/>
              <w:cnfStyle w:val="000000000000" w:firstRow="0" w:lastRow="0" w:firstColumn="0" w:lastColumn="0" w:oddVBand="0" w:evenVBand="0" w:oddHBand="0" w:evenHBand="0" w:firstRowFirstColumn="0" w:firstRowLastColumn="0" w:lastRowFirstColumn="0" w:lastRowLastColumn="0"/>
            </w:pPr>
          </w:p>
          <w:p w14:paraId="00FBD64B" w14:textId="194BB165" w:rsidR="009E17D2" w:rsidRPr="005D74F9" w:rsidRDefault="009E17D2" w:rsidP="009A69FC">
            <w:pPr>
              <w:jc w:val="center"/>
              <w:cnfStyle w:val="000000000000" w:firstRow="0" w:lastRow="0" w:firstColumn="0" w:lastColumn="0" w:oddVBand="0" w:evenVBand="0" w:oddHBand="0" w:evenHBand="0" w:firstRowFirstColumn="0" w:firstRowLastColumn="0" w:lastRowFirstColumn="0" w:lastRowLastColumn="0"/>
            </w:pPr>
            <w:r w:rsidRPr="005D74F9">
              <w:t>-</w:t>
            </w:r>
          </w:p>
          <w:p w14:paraId="55A7E681" w14:textId="4DB0BFF5" w:rsidR="009A69FC" w:rsidRPr="005D74F9" w:rsidRDefault="00CB11AD" w:rsidP="009A69FC">
            <w:pPr>
              <w:jc w:val="center"/>
              <w:cnfStyle w:val="000000000000" w:firstRow="0" w:lastRow="0" w:firstColumn="0" w:lastColumn="0" w:oddVBand="0" w:evenVBand="0" w:oddHBand="0" w:evenHBand="0" w:firstRowFirstColumn="0" w:firstRowLastColumn="0" w:lastRowFirstColumn="0" w:lastRowLastColumn="0"/>
            </w:pPr>
            <w:r>
              <w:t>-</w:t>
            </w:r>
          </w:p>
          <w:p w14:paraId="2542BA02" w14:textId="0B0D6DFC"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BE69BB9" w14:textId="2E17A7DF" w:rsidR="009A69FC" w:rsidRPr="005D74F9"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07F34D23" w14:textId="77777777" w:rsidR="009A69FC" w:rsidRDefault="009A69FC" w:rsidP="009A69FC">
            <w:pPr>
              <w:jc w:val="center"/>
              <w:cnfStyle w:val="000000000000" w:firstRow="0" w:lastRow="0" w:firstColumn="0" w:lastColumn="0" w:oddVBand="0" w:evenVBand="0" w:oddHBand="0" w:evenHBand="0" w:firstRowFirstColumn="0" w:firstRowLastColumn="0" w:lastRowFirstColumn="0" w:lastRowLastColumn="0"/>
            </w:pPr>
            <w:r w:rsidRPr="005D74F9">
              <w:t>0</w:t>
            </w:r>
            <w:r w:rsidR="00086842" w:rsidRPr="005D74F9">
              <w:t xml:space="preserve"> (0)</w:t>
            </w:r>
          </w:p>
          <w:p w14:paraId="7CBDBAA7" w14:textId="2C89C50D" w:rsidR="00E147BB" w:rsidRPr="005D74F9" w:rsidRDefault="00E147BB" w:rsidP="009A69FC">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tcPr>
          <w:p w14:paraId="06E59E4D"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pPr>
          </w:p>
          <w:p w14:paraId="5126E94F" w14:textId="308038BE"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306</w:t>
            </w:r>
          </w:p>
          <w:p w14:paraId="0EDF4E79" w14:textId="150D8E83" w:rsidR="009A69FC" w:rsidRP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5</w:t>
            </w:r>
          </w:p>
          <w:p w14:paraId="5B21F2E7" w14:textId="79BC5BC8" w:rsidR="00CB11AD"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12</w:t>
            </w:r>
          </w:p>
          <w:p w14:paraId="4DEDE16D" w14:textId="602A9087"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39</w:t>
            </w:r>
          </w:p>
          <w:p w14:paraId="5D4E2721" w14:textId="323F21D7" w:rsidR="00CB11AD" w:rsidRDefault="00CB11AD" w:rsidP="00BB3436">
            <w:pPr>
              <w:jc w:val="right"/>
              <w:cnfStyle w:val="000000000000" w:firstRow="0" w:lastRow="0" w:firstColumn="0" w:lastColumn="0" w:oddVBand="0" w:evenVBand="0" w:oddHBand="0" w:evenHBand="0" w:firstRowFirstColumn="0" w:firstRowLastColumn="0" w:lastRowFirstColumn="0" w:lastRowLastColumn="0"/>
            </w:pPr>
            <w:r>
              <w:t>1</w:t>
            </w:r>
          </w:p>
          <w:p w14:paraId="08794F4B" w14:textId="77777777" w:rsidR="00CB11AD" w:rsidRDefault="00CB11AD" w:rsidP="00BB3436">
            <w:pPr>
              <w:jc w:val="right"/>
              <w:cnfStyle w:val="000000000000" w:firstRow="0" w:lastRow="0" w:firstColumn="0" w:lastColumn="0" w:oddVBand="0" w:evenVBand="0" w:oddHBand="0" w:evenHBand="0" w:firstRowFirstColumn="0" w:firstRowLastColumn="0" w:lastRowFirstColumn="0" w:lastRowLastColumn="0"/>
            </w:pPr>
          </w:p>
          <w:p w14:paraId="0DF018F8" w14:textId="46DA01D4" w:rsid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11</w:t>
            </w:r>
          </w:p>
          <w:p w14:paraId="72D5B4C7" w14:textId="4C940B2B" w:rsidR="009A69FC" w:rsidRPr="005D74F9" w:rsidRDefault="00CB11AD" w:rsidP="00BB3436">
            <w:pPr>
              <w:jc w:val="right"/>
              <w:cnfStyle w:val="000000000000" w:firstRow="0" w:lastRow="0" w:firstColumn="0" w:lastColumn="0" w:oddVBand="0" w:evenVBand="0" w:oddHBand="0" w:evenHBand="0" w:firstRowFirstColumn="0" w:firstRowLastColumn="0" w:lastRowFirstColumn="0" w:lastRowLastColumn="0"/>
            </w:pPr>
            <w:r>
              <w:t>6</w:t>
            </w:r>
          </w:p>
          <w:p w14:paraId="11E95026" w14:textId="51DF24F1"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316</w:t>
            </w:r>
          </w:p>
          <w:p w14:paraId="68D9BA14" w14:textId="2B3EE521" w:rsidR="009A69FC"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4</w:t>
            </w:r>
          </w:p>
          <w:p w14:paraId="15C01946" w14:textId="77777777" w:rsidR="009A69FC" w:rsidRDefault="00CB11AD" w:rsidP="00BB3436">
            <w:pPr>
              <w:jc w:val="right"/>
              <w:cnfStyle w:val="000000000000" w:firstRow="0" w:lastRow="0" w:firstColumn="0" w:lastColumn="0" w:oddVBand="0" w:evenVBand="0" w:oddHBand="0" w:evenHBand="0" w:firstRowFirstColumn="0" w:firstRowLastColumn="0" w:lastRowFirstColumn="0" w:lastRowLastColumn="0"/>
            </w:pPr>
            <w:r>
              <w:t>51</w:t>
            </w:r>
          </w:p>
          <w:p w14:paraId="4A5DB1D8" w14:textId="01F2C8F4" w:rsidR="00CB11AD" w:rsidRPr="005D74F9" w:rsidRDefault="0065018F" w:rsidP="00BB3436">
            <w:pPr>
              <w:jc w:val="right"/>
              <w:cnfStyle w:val="000000000000" w:firstRow="0" w:lastRow="0" w:firstColumn="0" w:lastColumn="0" w:oddVBand="0" w:evenVBand="0" w:oddHBand="0" w:evenHBand="0" w:firstRowFirstColumn="0" w:firstRowLastColumn="0" w:lastRowFirstColumn="0" w:lastRowLastColumn="0"/>
            </w:pPr>
            <w:r>
              <w:t>4</w:t>
            </w:r>
          </w:p>
        </w:tc>
        <w:tc>
          <w:tcPr>
            <w:tcW w:w="342" w:type="pct"/>
            <w:gridSpan w:val="2"/>
            <w:shd w:val="clear" w:color="auto" w:fill="auto"/>
          </w:tcPr>
          <w:p w14:paraId="077C8C34" w14:textId="77777777" w:rsidR="009A69FC" w:rsidRPr="005D74F9" w:rsidRDefault="009A69FC" w:rsidP="00BB3436">
            <w:pPr>
              <w:jc w:val="right"/>
              <w:cnfStyle w:val="000000000000" w:firstRow="0" w:lastRow="0" w:firstColumn="0" w:lastColumn="0" w:oddVBand="0" w:evenVBand="0" w:oddHBand="0" w:evenHBand="0" w:firstRowFirstColumn="0" w:firstRowLastColumn="0" w:lastRowFirstColumn="0" w:lastRowLastColumn="0"/>
              <w:rPr>
                <w:i/>
              </w:rPr>
            </w:pPr>
          </w:p>
        </w:tc>
      </w:tr>
      <w:tr w:rsidR="005D74F9" w:rsidRPr="00977B47" w14:paraId="7B4E4D97" w14:textId="71CD5324" w:rsidTr="00A660FF">
        <w:trPr>
          <w:gridAfter w:val="1"/>
          <w:cnfStyle w:val="000000100000" w:firstRow="0" w:lastRow="0" w:firstColumn="0" w:lastColumn="0" w:oddVBand="0" w:evenVBand="0" w:oddHBand="1" w:evenHBand="0" w:firstRowFirstColumn="0" w:firstRowLastColumn="0" w:lastRowFirstColumn="0" w:lastRowLastColumn="0"/>
          <w:wAfter w:w="67" w:type="pct"/>
          <w:trHeight w:val="3603"/>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04A2EADA" w14:textId="77777777" w:rsidR="009A69FC" w:rsidRPr="005D74F9" w:rsidRDefault="009A69FC" w:rsidP="009A69FC">
            <w:r w:rsidRPr="005D74F9">
              <w:t>Storm Lake</w:t>
            </w:r>
          </w:p>
          <w:p w14:paraId="098B1D1E" w14:textId="77777777" w:rsidR="009A69FC" w:rsidRPr="005D74F9" w:rsidRDefault="009A69FC" w:rsidP="009A69FC">
            <w:pPr>
              <w:rPr>
                <w:b w:val="0"/>
              </w:rPr>
            </w:pPr>
            <w:r w:rsidRPr="005D74F9">
              <w:rPr>
                <w:b w:val="0"/>
              </w:rPr>
              <w:t xml:space="preserve">     Black Crappie</w:t>
            </w:r>
          </w:p>
          <w:p w14:paraId="06353600" w14:textId="77777777" w:rsidR="009A69FC" w:rsidRPr="005D74F9" w:rsidRDefault="009A69FC" w:rsidP="009A69FC">
            <w:pPr>
              <w:rPr>
                <w:b w:val="0"/>
              </w:rPr>
            </w:pPr>
            <w:r w:rsidRPr="005D74F9">
              <w:rPr>
                <w:b w:val="0"/>
              </w:rPr>
              <w:t xml:space="preserve">     Bluegill</w:t>
            </w:r>
          </w:p>
          <w:p w14:paraId="6EBC9E65" w14:textId="75772A86" w:rsidR="009A69FC" w:rsidRDefault="009A69FC" w:rsidP="009A69FC">
            <w:pPr>
              <w:rPr>
                <w:b w:val="0"/>
              </w:rPr>
            </w:pPr>
            <w:r w:rsidRPr="005D74F9">
              <w:rPr>
                <w:b w:val="0"/>
              </w:rPr>
              <w:t xml:space="preserve">     Channel Catfish</w:t>
            </w:r>
          </w:p>
          <w:p w14:paraId="77A743ED" w14:textId="3273CCFC" w:rsidR="001E7866" w:rsidRPr="005D74F9" w:rsidRDefault="001E7866" w:rsidP="009A69FC">
            <w:pPr>
              <w:rPr>
                <w:b w:val="0"/>
              </w:rPr>
            </w:pPr>
            <w:r>
              <w:rPr>
                <w:b w:val="0"/>
              </w:rPr>
              <w:t xml:space="preserve">     Emerald Shiner</w:t>
            </w:r>
          </w:p>
          <w:p w14:paraId="5FF7EF0A" w14:textId="476FEFDA" w:rsidR="009A69FC" w:rsidRPr="005D74F9" w:rsidRDefault="009A69FC" w:rsidP="001E7866">
            <w:pPr>
              <w:rPr>
                <w:b w:val="0"/>
              </w:rPr>
            </w:pPr>
            <w:r w:rsidRPr="005D74F9">
              <w:rPr>
                <w:b w:val="0"/>
              </w:rPr>
              <w:t xml:space="preserve">     Gizzard Shad</w:t>
            </w:r>
          </w:p>
          <w:p w14:paraId="4864C71C" w14:textId="411A65E4" w:rsidR="009A69FC" w:rsidRPr="005D74F9" w:rsidRDefault="009A69FC" w:rsidP="00373460">
            <w:pPr>
              <w:rPr>
                <w:b w:val="0"/>
              </w:rPr>
            </w:pPr>
            <w:r w:rsidRPr="005D74F9">
              <w:rPr>
                <w:b w:val="0"/>
              </w:rPr>
              <w:t xml:space="preserve">     Largemouth Bass</w:t>
            </w:r>
          </w:p>
          <w:p w14:paraId="23856F9D" w14:textId="68923CBA" w:rsidR="00904BD0" w:rsidRPr="005D74F9" w:rsidRDefault="009A69FC" w:rsidP="009A69FC">
            <w:pPr>
              <w:rPr>
                <w:b w:val="0"/>
              </w:rPr>
            </w:pPr>
            <w:r w:rsidRPr="005D74F9">
              <w:rPr>
                <w:b w:val="0"/>
              </w:rPr>
              <w:t xml:space="preserve">     </w:t>
            </w:r>
            <w:r w:rsidR="00904BD0" w:rsidRPr="005D74F9">
              <w:rPr>
                <w:b w:val="0"/>
              </w:rPr>
              <w:t>Spottail Shiner</w:t>
            </w:r>
          </w:p>
          <w:p w14:paraId="73367C36" w14:textId="0DF57FF7" w:rsidR="009A69FC" w:rsidRPr="005D74F9" w:rsidRDefault="00904BD0" w:rsidP="009A69FC">
            <w:pPr>
              <w:rPr>
                <w:b w:val="0"/>
              </w:rPr>
            </w:pPr>
            <w:r w:rsidRPr="005D74F9">
              <w:rPr>
                <w:b w:val="0"/>
              </w:rPr>
              <w:t xml:space="preserve">     </w:t>
            </w:r>
            <w:r w:rsidR="009A69FC" w:rsidRPr="005D74F9">
              <w:rPr>
                <w:b w:val="0"/>
              </w:rPr>
              <w:t>Walleye</w:t>
            </w:r>
          </w:p>
          <w:p w14:paraId="1912E861" w14:textId="77777777" w:rsidR="009A69FC" w:rsidRPr="005D74F9" w:rsidRDefault="009A69FC" w:rsidP="009A69FC">
            <w:pPr>
              <w:rPr>
                <w:b w:val="0"/>
              </w:rPr>
            </w:pPr>
            <w:r w:rsidRPr="005D74F9">
              <w:rPr>
                <w:b w:val="0"/>
              </w:rPr>
              <w:t xml:space="preserve">     White Bass</w:t>
            </w:r>
          </w:p>
          <w:p w14:paraId="5DA7BF51" w14:textId="7F636D41" w:rsidR="001E7866" w:rsidRPr="005D74F9" w:rsidRDefault="009A69FC" w:rsidP="00373460">
            <w:pPr>
              <w:rPr>
                <w:b w:val="0"/>
              </w:rPr>
            </w:pPr>
            <w:r w:rsidRPr="005D74F9">
              <w:rPr>
                <w:b w:val="0"/>
              </w:rPr>
              <w:t xml:space="preserve">     White Crappie</w:t>
            </w:r>
          </w:p>
          <w:p w14:paraId="12622642" w14:textId="3C65ADBF" w:rsidR="009A69FC" w:rsidRPr="005D74F9" w:rsidRDefault="009A69FC" w:rsidP="009A69FC">
            <w:pPr>
              <w:rPr>
                <w:b w:val="0"/>
              </w:rPr>
            </w:pPr>
            <w:r w:rsidRPr="005D74F9">
              <w:rPr>
                <w:b w:val="0"/>
              </w:rPr>
              <w:t xml:space="preserve">     Yellow Perch</w:t>
            </w:r>
          </w:p>
        </w:tc>
        <w:tc>
          <w:tcPr>
            <w:tcW w:w="494" w:type="pct"/>
            <w:tcBorders>
              <w:bottom w:val="single" w:sz="4" w:space="0" w:color="auto"/>
            </w:tcBorders>
            <w:shd w:val="clear" w:color="auto" w:fill="auto"/>
          </w:tcPr>
          <w:p w14:paraId="0747F156"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0DADDF27" w14:textId="6F117D3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1</w:t>
            </w:r>
            <w:r w:rsidR="001E7866">
              <w:t>0</w:t>
            </w:r>
          </w:p>
          <w:p w14:paraId="7E1FC7B8" w14:textId="14067624"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8</w:t>
            </w:r>
          </w:p>
          <w:p w14:paraId="1D2C85A0" w14:textId="13869BD8"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2</w:t>
            </w:r>
          </w:p>
          <w:p w14:paraId="56CDD25F"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0C5C0EFA" w14:textId="2CC26020" w:rsidR="009A69FC" w:rsidRPr="005D74F9" w:rsidRDefault="001E7866" w:rsidP="001E7866">
            <w:pPr>
              <w:jc w:val="center"/>
              <w:cnfStyle w:val="000000100000" w:firstRow="0" w:lastRow="0" w:firstColumn="0" w:lastColumn="0" w:oddVBand="0" w:evenVBand="0" w:oddHBand="1" w:evenHBand="0" w:firstRowFirstColumn="0" w:firstRowLastColumn="0" w:lastRowFirstColumn="0" w:lastRowLastColumn="0"/>
            </w:pPr>
            <w:r>
              <w:t>4,682</w:t>
            </w:r>
          </w:p>
          <w:p w14:paraId="5372DE38" w14:textId="36397531"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8</w:t>
            </w:r>
          </w:p>
          <w:p w14:paraId="2DEDBE80"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4D23AA76" w14:textId="0CEB2931"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99</w:t>
            </w:r>
          </w:p>
          <w:p w14:paraId="3FE1E7C2" w14:textId="3B2672C2"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693</w:t>
            </w:r>
          </w:p>
          <w:p w14:paraId="72F2686F"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231</w:t>
            </w:r>
          </w:p>
          <w:p w14:paraId="0FE2D663" w14:textId="4650646E"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r w:rsidR="00373460">
              <w:t>1</w:t>
            </w:r>
          </w:p>
        </w:tc>
        <w:tc>
          <w:tcPr>
            <w:tcW w:w="493" w:type="pct"/>
            <w:tcBorders>
              <w:bottom w:val="single" w:sz="4" w:space="0" w:color="auto"/>
            </w:tcBorders>
            <w:shd w:val="clear" w:color="auto" w:fill="auto"/>
          </w:tcPr>
          <w:p w14:paraId="0203BA30"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63724E4" w14:textId="7742511E"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w:t>
            </w:r>
          </w:p>
          <w:p w14:paraId="48140226" w14:textId="148653E7"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9</w:t>
            </w:r>
          </w:p>
          <w:p w14:paraId="705A1589"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p>
          <w:p w14:paraId="023BEB24"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9FA3838" w14:textId="2467158F"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p>
          <w:p w14:paraId="2DE7A89A" w14:textId="23E37EBA"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4</w:t>
            </w:r>
          </w:p>
          <w:p w14:paraId="6F371C7C"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D8F3A70" w14:textId="5003E90E"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t>11</w:t>
            </w:r>
          </w:p>
          <w:p w14:paraId="732891C1" w14:textId="14ED0E68"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455</w:t>
            </w:r>
          </w:p>
          <w:p w14:paraId="4F56E159"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p>
          <w:p w14:paraId="27FC4FA9" w14:textId="74648533"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1</w:t>
            </w:r>
          </w:p>
        </w:tc>
        <w:tc>
          <w:tcPr>
            <w:tcW w:w="470" w:type="pct"/>
            <w:tcBorders>
              <w:bottom w:val="single" w:sz="4" w:space="0" w:color="auto"/>
            </w:tcBorders>
            <w:shd w:val="clear" w:color="auto" w:fill="auto"/>
          </w:tcPr>
          <w:p w14:paraId="2788D86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55465850" w14:textId="48D35DDE"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 (0</w:t>
            </w:r>
            <w:r w:rsidR="00086842" w:rsidRPr="005D74F9">
              <w:t>)</w:t>
            </w:r>
          </w:p>
          <w:p w14:paraId="049C871E" w14:textId="4829241F" w:rsidR="009A69FC" w:rsidRPr="005D74F9" w:rsidRDefault="006952F6" w:rsidP="009A69FC">
            <w:pPr>
              <w:jc w:val="center"/>
              <w:cnfStyle w:val="000000100000" w:firstRow="0" w:lastRow="0" w:firstColumn="0" w:lastColumn="0" w:oddVBand="0" w:evenVBand="0" w:oddHBand="1" w:evenHBand="0" w:firstRowFirstColumn="0" w:firstRowLastColumn="0" w:lastRowFirstColumn="0" w:lastRowLastColumn="0"/>
            </w:pPr>
            <w:r>
              <w:t>1 (10</w:t>
            </w:r>
            <w:r w:rsidR="00086842" w:rsidRPr="005D74F9">
              <w:t>)</w:t>
            </w:r>
          </w:p>
          <w:p w14:paraId="59DA9D1A" w14:textId="0A9AC0FA"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w:t>
            </w:r>
            <w:r w:rsidR="00086842" w:rsidRPr="005D74F9">
              <w:t xml:space="preserve"> (100)</w:t>
            </w:r>
          </w:p>
          <w:p w14:paraId="3F522FA4"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BDF6953" w14:textId="191A590B" w:rsidR="009A69FC" w:rsidRPr="005D74F9" w:rsidRDefault="00373460" w:rsidP="001E7866">
            <w:pPr>
              <w:jc w:val="center"/>
              <w:cnfStyle w:val="000000100000" w:firstRow="0" w:lastRow="0" w:firstColumn="0" w:lastColumn="0" w:oddVBand="0" w:evenVBand="0" w:oddHBand="1" w:evenHBand="0" w:firstRowFirstColumn="0" w:firstRowLastColumn="0" w:lastRowFirstColumn="0" w:lastRowLastColumn="0"/>
            </w:pPr>
            <w:r>
              <w:t>1</w:t>
            </w:r>
            <w:r w:rsidR="00086842" w:rsidRPr="005D74F9">
              <w:t xml:space="preserve"> (100)</w:t>
            </w:r>
          </w:p>
          <w:p w14:paraId="130CFA86" w14:textId="7F05E8A5"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0 (</w:t>
            </w:r>
            <w:r w:rsidR="00086842" w:rsidRPr="005D74F9">
              <w:t>0)</w:t>
            </w:r>
          </w:p>
          <w:p w14:paraId="234D897A"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12DAB05" w14:textId="7CA74B45"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68A6F5AA" w14:textId="138A2307" w:rsidR="009A69FC" w:rsidRPr="005D74F9" w:rsidRDefault="00614667" w:rsidP="009A69FC">
            <w:pPr>
              <w:jc w:val="center"/>
              <w:cnfStyle w:val="000000100000" w:firstRow="0" w:lastRow="0" w:firstColumn="0" w:lastColumn="0" w:oddVBand="0" w:evenVBand="0" w:oddHBand="1" w:evenHBand="0" w:firstRowFirstColumn="0" w:firstRowLastColumn="0" w:lastRowFirstColumn="0" w:lastRowLastColumn="0"/>
            </w:pPr>
            <w:r>
              <w:t>1</w:t>
            </w:r>
            <w:r w:rsidR="005559C9" w:rsidRPr="005D74F9">
              <w:t xml:space="preserve"> </w:t>
            </w:r>
            <w:r w:rsidR="000B0D9D" w:rsidRPr="005D74F9">
              <w:t>(</w:t>
            </w:r>
            <w:r w:rsidR="006952F6">
              <w:t>0</w:t>
            </w:r>
            <w:r w:rsidR="005559C9" w:rsidRPr="005D74F9">
              <w:t>)</w:t>
            </w:r>
          </w:p>
          <w:p w14:paraId="3D34E4CF" w14:textId="4935ED11"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t xml:space="preserve">32 </w:t>
            </w:r>
            <w:r w:rsidR="000B0D9D" w:rsidRPr="005D74F9">
              <w:t>(</w:t>
            </w:r>
            <w:r>
              <w:t>97</w:t>
            </w:r>
            <w:r w:rsidR="005559C9" w:rsidRPr="005D74F9">
              <w:t>)</w:t>
            </w:r>
            <w:r w:rsidR="00373460">
              <w:t xml:space="preserve"> </w:t>
            </w:r>
            <w:r>
              <w:t>1 (50)</w:t>
            </w:r>
          </w:p>
        </w:tc>
        <w:tc>
          <w:tcPr>
            <w:tcW w:w="521" w:type="pct"/>
            <w:tcBorders>
              <w:bottom w:val="single" w:sz="4" w:space="0" w:color="auto"/>
            </w:tcBorders>
            <w:shd w:val="clear" w:color="auto" w:fill="auto"/>
          </w:tcPr>
          <w:p w14:paraId="076701DE"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CD898F9" w14:textId="560AA3D4" w:rsidR="009A69FC" w:rsidRPr="005D74F9" w:rsidRDefault="001E7866"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2C715962" w14:textId="52C1340E"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37EBEAD" w14:textId="75B85893"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1 (100</w:t>
            </w:r>
            <w:r w:rsidR="005559C9" w:rsidRPr="005D74F9">
              <w:t>)</w:t>
            </w:r>
          </w:p>
          <w:p w14:paraId="5FDEBFAE"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555A3EF4" w14:textId="3FCEEF01"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AA2B9E2" w14:textId="506B9E30" w:rsidR="009A69FC" w:rsidRPr="005D74F9" w:rsidRDefault="001E7866" w:rsidP="00373460">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B89D92E"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0FC1F676" w14:textId="5C303B95"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1F18D1CE" w14:textId="2981EAF6"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w:t>
            </w:r>
            <w:r w:rsidR="000B0D9D" w:rsidRPr="005D74F9">
              <w:t xml:space="preserve"> (</w:t>
            </w:r>
            <w:r>
              <w:t>0</w:t>
            </w:r>
            <w:r w:rsidR="005559C9" w:rsidRPr="005D74F9">
              <w:t>)</w:t>
            </w:r>
          </w:p>
          <w:p w14:paraId="594F55F9" w14:textId="77777777" w:rsidR="00373460" w:rsidRDefault="00653A59" w:rsidP="00373460">
            <w:pPr>
              <w:jc w:val="center"/>
              <w:cnfStyle w:val="000000100000" w:firstRow="0" w:lastRow="0" w:firstColumn="0" w:lastColumn="0" w:oddVBand="0" w:evenVBand="0" w:oddHBand="1" w:evenHBand="0" w:firstRowFirstColumn="0" w:firstRowLastColumn="0" w:lastRowFirstColumn="0" w:lastRowLastColumn="0"/>
            </w:pPr>
            <w:r>
              <w:t>1 (3</w:t>
            </w:r>
            <w:r w:rsidR="005559C9" w:rsidRPr="005D74F9">
              <w:t>)</w:t>
            </w:r>
          </w:p>
          <w:p w14:paraId="324CCB51" w14:textId="35C08786" w:rsidR="00653A59" w:rsidRPr="005D74F9" w:rsidRDefault="00653A59" w:rsidP="00373460">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59" w:type="pct"/>
            <w:gridSpan w:val="3"/>
            <w:tcBorders>
              <w:bottom w:val="single" w:sz="4" w:space="0" w:color="auto"/>
            </w:tcBorders>
            <w:shd w:val="clear" w:color="auto" w:fill="auto"/>
          </w:tcPr>
          <w:p w14:paraId="1BE94A3A"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182ADD8B" w14:textId="1AC4FCE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69A012DA" w14:textId="196ACAEA"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477FFA23" w14:textId="7F6806FF"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586B7E18"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33829947" w14:textId="57222505"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5C83583F" w14:textId="3012CAC5" w:rsidR="009A69FC" w:rsidRPr="005D74F9"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60BB598"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3334FAD3" w14:textId="37ACA3FB"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3E16C822" w14:textId="57A3D4BA" w:rsidR="009A69FC" w:rsidRPr="005D74F9" w:rsidRDefault="00373460" w:rsidP="009A69FC">
            <w:pPr>
              <w:jc w:val="center"/>
              <w:cnfStyle w:val="000000100000" w:firstRow="0" w:lastRow="0" w:firstColumn="0" w:lastColumn="0" w:oddVBand="0" w:evenVBand="0" w:oddHBand="1" w:evenHBand="0" w:firstRowFirstColumn="0" w:firstRowLastColumn="0" w:lastRowFirstColumn="0" w:lastRowLastColumn="0"/>
            </w:pPr>
            <w:r>
              <w:t>0 (0</w:t>
            </w:r>
            <w:r w:rsidR="005559C9" w:rsidRPr="005D74F9">
              <w:t>)</w:t>
            </w:r>
          </w:p>
          <w:p w14:paraId="7089BFE5" w14:textId="67E2AE66" w:rsidR="009A69FC"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4C9E7CFD" w14:textId="370A4E9C"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tcBorders>
              <w:bottom w:val="single" w:sz="4" w:space="0" w:color="auto"/>
            </w:tcBorders>
            <w:shd w:val="clear" w:color="auto" w:fill="auto"/>
          </w:tcPr>
          <w:p w14:paraId="0F0E907F" w14:textId="77777777"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p>
          <w:p w14:paraId="4CB3488A" w14:textId="5AAB53B8"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1EA6834" w14:textId="2E452383"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758FEFBB" w14:textId="5004AC76"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7C198C0A" w14:textId="77777777" w:rsidR="001E7866" w:rsidRDefault="001E7866" w:rsidP="009A69FC">
            <w:pPr>
              <w:jc w:val="center"/>
              <w:cnfStyle w:val="000000100000" w:firstRow="0" w:lastRow="0" w:firstColumn="0" w:lastColumn="0" w:oddVBand="0" w:evenVBand="0" w:oddHBand="1" w:evenHBand="0" w:firstRowFirstColumn="0" w:firstRowLastColumn="0" w:lastRowFirstColumn="0" w:lastRowLastColumn="0"/>
            </w:pPr>
            <w:r>
              <w:t>-</w:t>
            </w:r>
          </w:p>
          <w:p w14:paraId="2DF33591" w14:textId="700A4BC6" w:rsidR="009A69FC" w:rsidRPr="005D74F9" w:rsidRDefault="009A69FC" w:rsidP="001E7866">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0D0441ED" w14:textId="65552CFA" w:rsidR="009A69FC" w:rsidRPr="005D74F9"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4334D92" w14:textId="77777777" w:rsidR="00904BD0" w:rsidRPr="005D74F9" w:rsidRDefault="00904BD0" w:rsidP="009A69FC">
            <w:pPr>
              <w:jc w:val="center"/>
              <w:cnfStyle w:val="000000100000" w:firstRow="0" w:lastRow="0" w:firstColumn="0" w:lastColumn="0" w:oddVBand="0" w:evenVBand="0" w:oddHBand="1" w:evenHBand="0" w:firstRowFirstColumn="0" w:firstRowLastColumn="0" w:lastRowFirstColumn="0" w:lastRowLastColumn="0"/>
            </w:pPr>
            <w:r w:rsidRPr="005D74F9">
              <w:t>-</w:t>
            </w:r>
          </w:p>
          <w:p w14:paraId="6583D1FB" w14:textId="46757C6D"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14CB383" w14:textId="3EDD960B" w:rsidR="009A69FC" w:rsidRPr="005D74F9" w:rsidRDefault="009A69FC" w:rsidP="009A69FC">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28A46033" w14:textId="208DAEA3" w:rsidR="009A69FC" w:rsidRDefault="009A69FC" w:rsidP="00373460">
            <w:pPr>
              <w:jc w:val="center"/>
              <w:cnfStyle w:val="000000100000" w:firstRow="0" w:lastRow="0" w:firstColumn="0" w:lastColumn="0" w:oddVBand="0" w:evenVBand="0" w:oddHBand="1" w:evenHBand="0" w:firstRowFirstColumn="0" w:firstRowLastColumn="0" w:lastRowFirstColumn="0" w:lastRowLastColumn="0"/>
            </w:pPr>
            <w:r w:rsidRPr="005D74F9">
              <w:t>0</w:t>
            </w:r>
            <w:r w:rsidR="005559C9" w:rsidRPr="005D74F9">
              <w:t xml:space="preserve"> (0)</w:t>
            </w:r>
          </w:p>
          <w:p w14:paraId="3442A204" w14:textId="40012A05" w:rsidR="009A69FC" w:rsidRPr="005D74F9" w:rsidRDefault="00653A59" w:rsidP="009A69FC">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tcBorders>
              <w:bottom w:val="single" w:sz="4" w:space="0" w:color="auto"/>
            </w:tcBorders>
            <w:shd w:val="clear" w:color="auto" w:fill="auto"/>
          </w:tcPr>
          <w:p w14:paraId="66D7129A"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pPr>
          </w:p>
          <w:p w14:paraId="3A30A6D2" w14:textId="5EC87424" w:rsidR="009A69FC"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10</w:t>
            </w:r>
          </w:p>
          <w:p w14:paraId="244E36F9" w14:textId="3A6359E8"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18</w:t>
            </w:r>
          </w:p>
          <w:p w14:paraId="7F99B484" w14:textId="13E12214" w:rsidR="009A69FC" w:rsidRDefault="00373460" w:rsidP="00BB3436">
            <w:pPr>
              <w:jc w:val="right"/>
              <w:cnfStyle w:val="000000100000" w:firstRow="0" w:lastRow="0" w:firstColumn="0" w:lastColumn="0" w:oddVBand="0" w:evenVBand="0" w:oddHBand="1" w:evenHBand="0" w:firstRowFirstColumn="0" w:firstRowLastColumn="0" w:lastRowFirstColumn="0" w:lastRowLastColumn="0"/>
            </w:pPr>
            <w:r>
              <w:t>3</w:t>
            </w:r>
          </w:p>
          <w:p w14:paraId="3A5755FC" w14:textId="39D77108" w:rsidR="001E7866"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3</w:t>
            </w:r>
          </w:p>
          <w:p w14:paraId="27276151" w14:textId="148263A0" w:rsidR="009A69FC" w:rsidRPr="005D74F9" w:rsidRDefault="00373460" w:rsidP="001E7866">
            <w:pPr>
              <w:jc w:val="right"/>
              <w:cnfStyle w:val="000000100000" w:firstRow="0" w:lastRow="0" w:firstColumn="0" w:lastColumn="0" w:oddVBand="0" w:evenVBand="0" w:oddHBand="1" w:evenHBand="0" w:firstRowFirstColumn="0" w:firstRowLastColumn="0" w:lastRowFirstColumn="0" w:lastRowLastColumn="0"/>
            </w:pPr>
            <w:r>
              <w:t>4,683</w:t>
            </w:r>
          </w:p>
          <w:p w14:paraId="48ED7AF1" w14:textId="7CE2FCF5" w:rsidR="009A69FC" w:rsidRPr="005D74F9" w:rsidRDefault="001E7866" w:rsidP="00373460">
            <w:pPr>
              <w:jc w:val="right"/>
              <w:cnfStyle w:val="000000100000" w:firstRow="0" w:lastRow="0" w:firstColumn="0" w:lastColumn="0" w:oddVBand="0" w:evenVBand="0" w:oddHBand="1" w:evenHBand="0" w:firstRowFirstColumn="0" w:firstRowLastColumn="0" w:lastRowFirstColumn="0" w:lastRowLastColumn="0"/>
            </w:pPr>
            <w:r>
              <w:t>12</w:t>
            </w:r>
          </w:p>
          <w:p w14:paraId="45CFAF1C" w14:textId="1C43877D" w:rsidR="00904BD0"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71</w:t>
            </w:r>
          </w:p>
          <w:p w14:paraId="3B10F170" w14:textId="5A9840D9"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110</w:t>
            </w:r>
          </w:p>
          <w:p w14:paraId="334459D1" w14:textId="5EA7AFD7" w:rsidR="009A69FC" w:rsidRPr="005D74F9" w:rsidRDefault="00373460" w:rsidP="00BB3436">
            <w:pPr>
              <w:jc w:val="right"/>
              <w:cnfStyle w:val="000000100000" w:firstRow="0" w:lastRow="0" w:firstColumn="0" w:lastColumn="0" w:oddVBand="0" w:evenVBand="0" w:oddHBand="1" w:evenHBand="0" w:firstRowFirstColumn="0" w:firstRowLastColumn="0" w:lastRowFirstColumn="0" w:lastRowLastColumn="0"/>
            </w:pPr>
            <w:r>
              <w:t>1,149</w:t>
            </w:r>
          </w:p>
          <w:p w14:paraId="406ED8F2" w14:textId="15543D66" w:rsidR="009A69FC" w:rsidRPr="005D74F9" w:rsidRDefault="001E7866" w:rsidP="00373460">
            <w:pPr>
              <w:jc w:val="right"/>
              <w:cnfStyle w:val="000000100000" w:firstRow="0" w:lastRow="0" w:firstColumn="0" w:lastColumn="0" w:oddVBand="0" w:evenVBand="0" w:oddHBand="1" w:evenHBand="0" w:firstRowFirstColumn="0" w:firstRowLastColumn="0" w:lastRowFirstColumn="0" w:lastRowLastColumn="0"/>
            </w:pPr>
            <w:r>
              <w:t>265</w:t>
            </w:r>
          </w:p>
          <w:p w14:paraId="6CFB6E88" w14:textId="09CF91B3" w:rsidR="009A69FC" w:rsidRPr="005D74F9" w:rsidRDefault="001E7866" w:rsidP="00BB3436">
            <w:pPr>
              <w:jc w:val="right"/>
              <w:cnfStyle w:val="000000100000" w:firstRow="0" w:lastRow="0" w:firstColumn="0" w:lastColumn="0" w:oddVBand="0" w:evenVBand="0" w:oddHBand="1" w:evenHBand="0" w:firstRowFirstColumn="0" w:firstRowLastColumn="0" w:lastRowFirstColumn="0" w:lastRowLastColumn="0"/>
            </w:pPr>
            <w:r>
              <w:t>1</w:t>
            </w:r>
            <w:r w:rsidR="00373460">
              <w:t>3</w:t>
            </w:r>
          </w:p>
        </w:tc>
        <w:tc>
          <w:tcPr>
            <w:tcW w:w="342" w:type="pct"/>
            <w:gridSpan w:val="2"/>
            <w:tcBorders>
              <w:bottom w:val="single" w:sz="4" w:space="0" w:color="auto"/>
            </w:tcBorders>
            <w:shd w:val="clear" w:color="auto" w:fill="auto"/>
          </w:tcPr>
          <w:p w14:paraId="04CC4B53" w14:textId="77777777" w:rsidR="009A69FC" w:rsidRPr="005D74F9" w:rsidRDefault="009A69FC" w:rsidP="00BB3436">
            <w:pPr>
              <w:jc w:val="right"/>
              <w:cnfStyle w:val="000000100000" w:firstRow="0" w:lastRow="0" w:firstColumn="0" w:lastColumn="0" w:oddVBand="0" w:evenVBand="0" w:oddHBand="1" w:evenHBand="0" w:firstRowFirstColumn="0" w:firstRowLastColumn="0" w:lastRowFirstColumn="0" w:lastRowLastColumn="0"/>
              <w:rPr>
                <w:i/>
              </w:rPr>
            </w:pPr>
          </w:p>
        </w:tc>
      </w:tr>
    </w:tbl>
    <w:p w14:paraId="7B2E7390" w14:textId="77777777" w:rsidR="00073798" w:rsidRDefault="00073798" w:rsidP="00E234BA">
      <w:pPr>
        <w:ind w:left="1440" w:hanging="1440"/>
        <w:rPr>
          <w:b/>
          <w:u w:val="single"/>
        </w:rPr>
      </w:pPr>
    </w:p>
    <w:p w14:paraId="40144F3A" w14:textId="77777777" w:rsidR="00073798" w:rsidRDefault="00073798" w:rsidP="00E234BA">
      <w:pPr>
        <w:ind w:left="1440" w:hanging="1440"/>
        <w:rPr>
          <w:b/>
          <w:u w:val="single"/>
        </w:rPr>
      </w:pPr>
    </w:p>
    <w:p w14:paraId="66303DE8" w14:textId="317B3C82" w:rsidR="00073798" w:rsidRDefault="00073798" w:rsidP="00E234BA">
      <w:pPr>
        <w:ind w:left="1440" w:hanging="1440"/>
        <w:rPr>
          <w:b/>
          <w:u w:val="single"/>
        </w:rPr>
      </w:pPr>
    </w:p>
    <w:p w14:paraId="5FCD1201" w14:textId="2B5F055D" w:rsidR="008F48F2" w:rsidRDefault="008F48F2" w:rsidP="00E234BA">
      <w:pPr>
        <w:ind w:left="1440" w:hanging="1440"/>
        <w:rPr>
          <w:b/>
          <w:u w:val="single"/>
        </w:rPr>
      </w:pPr>
    </w:p>
    <w:p w14:paraId="775D78C1" w14:textId="16E390EB" w:rsidR="008F48F2" w:rsidRDefault="008F48F2" w:rsidP="00E234BA">
      <w:pPr>
        <w:ind w:left="1440" w:hanging="1440"/>
        <w:rPr>
          <w:b/>
          <w:u w:val="single"/>
        </w:rPr>
      </w:pPr>
    </w:p>
    <w:p w14:paraId="333B3621" w14:textId="77777777" w:rsidR="00613133" w:rsidRDefault="00613133" w:rsidP="00E234BA">
      <w:pPr>
        <w:ind w:left="1440" w:hanging="1440"/>
        <w:rPr>
          <w:b/>
          <w:u w:val="single"/>
        </w:rPr>
      </w:pPr>
    </w:p>
    <w:p w14:paraId="772F738A" w14:textId="77777777" w:rsidR="009F7738" w:rsidRDefault="009F7738" w:rsidP="00433E7D">
      <w:pPr>
        <w:rPr>
          <w:b/>
          <w:u w:val="single"/>
        </w:rPr>
      </w:pPr>
    </w:p>
    <w:p w14:paraId="3A0C1B2D" w14:textId="22F6E50F" w:rsidR="007761A7" w:rsidRDefault="007761A7" w:rsidP="00D47D14">
      <w:pPr>
        <w:rPr>
          <w:b/>
          <w:u w:val="single"/>
        </w:rPr>
      </w:pPr>
    </w:p>
    <w:tbl>
      <w:tblPr>
        <w:tblStyle w:val="PlainTable4"/>
        <w:tblW w:w="5552" w:type="pct"/>
        <w:jc w:val="center"/>
        <w:tblLayout w:type="fixed"/>
        <w:tblLook w:val="04A0" w:firstRow="1" w:lastRow="0" w:firstColumn="1" w:lastColumn="0" w:noHBand="0" w:noVBand="1"/>
      </w:tblPr>
      <w:tblGrid>
        <w:gridCol w:w="2340"/>
        <w:gridCol w:w="1106"/>
        <w:gridCol w:w="1104"/>
        <w:gridCol w:w="1052"/>
        <w:gridCol w:w="1166"/>
        <w:gridCol w:w="63"/>
        <w:gridCol w:w="1354"/>
        <w:gridCol w:w="282"/>
        <w:gridCol w:w="994"/>
        <w:gridCol w:w="114"/>
        <w:gridCol w:w="703"/>
        <w:gridCol w:w="651"/>
        <w:gridCol w:w="114"/>
        <w:gridCol w:w="150"/>
      </w:tblGrid>
      <w:tr w:rsidR="00420C32" w:rsidRPr="00977B47" w14:paraId="659FE40D" w14:textId="77777777" w:rsidTr="00D678DB">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7C0A235B" w14:textId="4F191B05" w:rsidR="00420C32" w:rsidRDefault="00420C32" w:rsidP="00D678DB">
            <w:pPr>
              <w:rPr>
                <w:b w:val="0"/>
              </w:rPr>
            </w:pPr>
            <w:r>
              <w:lastRenderedPageBreak/>
              <w:t>Table 5</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 fishes sampled in comprehensive electrofishing surveys from seven</w:t>
            </w:r>
            <w:r w:rsidRPr="005D74F9">
              <w:rPr>
                <w:b w:val="0"/>
              </w:rPr>
              <w:t xml:space="preserve"> lakes in NW Iowa</w:t>
            </w:r>
            <w:r>
              <w:rPr>
                <w:b w:val="0"/>
              </w:rPr>
              <w:t xml:space="preserve"> in 2019</w:t>
            </w:r>
            <w:r w:rsidRPr="005D74F9">
              <w:rPr>
                <w:b w:val="0"/>
              </w:rPr>
              <w:t xml:space="preserve">. Number of fish </w:t>
            </w:r>
            <w:r>
              <w:rPr>
                <w:b w:val="0"/>
              </w:rPr>
              <w:t xml:space="preserve">captured </w:t>
            </w:r>
            <w:r w:rsidRPr="005D74F9">
              <w:rPr>
                <w:b w:val="0"/>
              </w:rPr>
              <w:t xml:space="preserve">in each category is </w:t>
            </w:r>
            <w:r>
              <w:rPr>
                <w:b w:val="0"/>
              </w:rPr>
              <w:t xml:space="preserve">reported first, </w:t>
            </w:r>
            <w:r w:rsidRPr="005D74F9">
              <w:rPr>
                <w:b w:val="0"/>
              </w:rPr>
              <w:t>followed by</w:t>
            </w:r>
            <w:r>
              <w:rPr>
                <w:b w:val="0"/>
              </w:rPr>
              <w:t xml:space="preserve"> the proportion of fish in each</w:t>
            </w:r>
            <w:r w:rsidRPr="005D74F9">
              <w:rPr>
                <w:b w:val="0"/>
              </w:rPr>
              <w:t xml:space="preserve"> PSD</w:t>
            </w:r>
            <w:r w:rsidRPr="005D74F9">
              <w:rPr>
                <w:b w:val="0"/>
                <w:vertAlign w:val="subscript"/>
              </w:rPr>
              <w:t xml:space="preserve">x </w:t>
            </w:r>
            <w:r>
              <w:rPr>
                <w:b w:val="0"/>
              </w:rPr>
              <w:t>category – out of all fish stock size or larger –</w:t>
            </w:r>
            <w:r w:rsidRPr="005D74F9">
              <w:rPr>
                <w:b w:val="0"/>
              </w:rPr>
              <w:t xml:space="preserve"> in</w:t>
            </w:r>
            <w:r>
              <w:rPr>
                <w:b w:val="0"/>
              </w:rPr>
              <w:t xml:space="preserve"> </w:t>
            </w:r>
            <w:r w:rsidRPr="005D74F9">
              <w:rPr>
                <w:b w:val="0"/>
              </w:rPr>
              <w:t xml:space="preserve">parentheses. </w:t>
            </w:r>
            <w:r>
              <w:rPr>
                <w:b w:val="0"/>
              </w:rPr>
              <w:t>P</w:t>
            </w:r>
            <w:r w:rsidRPr="005D74F9">
              <w:rPr>
                <w:b w:val="0"/>
              </w:rPr>
              <w:t>SD</w:t>
            </w:r>
            <w:r w:rsidRPr="005D74F9">
              <w:rPr>
                <w:b w:val="0"/>
                <w:vertAlign w:val="subscript"/>
              </w:rPr>
              <w:t>X</w:t>
            </w:r>
            <w:r w:rsidRPr="005D74F9">
              <w:rPr>
                <w:b w:val="0"/>
              </w:rPr>
              <w:t xml:space="preserve"> lengths are from </w:t>
            </w:r>
            <w:proofErr w:type="spellStart"/>
            <w:r w:rsidRPr="005D74F9">
              <w:rPr>
                <w:b w:val="0"/>
              </w:rPr>
              <w:t>Gablehouse</w:t>
            </w:r>
            <w:proofErr w:type="spellEnd"/>
            <w:r w:rsidRPr="005D74F9">
              <w:rPr>
                <w:b w:val="0"/>
              </w:rPr>
              <w:t xml:space="preserve"> (1984).</w:t>
            </w:r>
          </w:p>
          <w:p w14:paraId="2BFB6008" w14:textId="77777777" w:rsidR="00420C32" w:rsidRPr="005D74F9" w:rsidRDefault="00420C32" w:rsidP="00D678DB"/>
        </w:tc>
      </w:tr>
      <w:tr w:rsidR="00420C32" w:rsidRPr="00977B47" w14:paraId="76F67613" w14:textId="77777777" w:rsidTr="00D678DB">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41FCBC10" w14:textId="77777777" w:rsidR="00420C32" w:rsidRPr="005D74F9" w:rsidRDefault="00420C32" w:rsidP="00D678DB">
            <w:pPr>
              <w:spacing w:line="259" w:lineRule="auto"/>
            </w:pPr>
          </w:p>
        </w:tc>
        <w:tc>
          <w:tcPr>
            <w:tcW w:w="494" w:type="pct"/>
            <w:tcBorders>
              <w:bottom w:val="single" w:sz="4" w:space="0" w:color="auto"/>
            </w:tcBorders>
            <w:shd w:val="clear" w:color="auto" w:fill="auto"/>
          </w:tcPr>
          <w:p w14:paraId="17C77686"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493" w:type="pct"/>
            <w:tcBorders>
              <w:bottom w:val="single" w:sz="4" w:space="0" w:color="auto"/>
            </w:tcBorders>
            <w:shd w:val="clear" w:color="auto" w:fill="auto"/>
          </w:tcPr>
          <w:p w14:paraId="5A1ABBCF"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0" w:type="pct"/>
            <w:tcBorders>
              <w:bottom w:val="single" w:sz="4" w:space="0" w:color="auto"/>
            </w:tcBorders>
            <w:shd w:val="clear" w:color="auto" w:fill="auto"/>
          </w:tcPr>
          <w:p w14:paraId="4EA3D8D4"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49" w:type="pct"/>
            <w:gridSpan w:val="2"/>
            <w:tcBorders>
              <w:bottom w:val="single" w:sz="4" w:space="0" w:color="auto"/>
            </w:tcBorders>
            <w:shd w:val="clear" w:color="auto" w:fill="auto"/>
          </w:tcPr>
          <w:p w14:paraId="7EC214AE" w14:textId="77777777" w:rsidR="00420C32" w:rsidRPr="005D74F9" w:rsidRDefault="00420C32" w:rsidP="00D678D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05" w:type="pct"/>
            <w:tcBorders>
              <w:bottom w:val="single" w:sz="4" w:space="0" w:color="auto"/>
            </w:tcBorders>
            <w:shd w:val="clear" w:color="auto" w:fill="auto"/>
          </w:tcPr>
          <w:p w14:paraId="76A044FA"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7D832F11"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1" w:type="pct"/>
            <w:gridSpan w:val="3"/>
            <w:tcBorders>
              <w:bottom w:val="single" w:sz="4" w:space="0" w:color="auto"/>
            </w:tcBorders>
            <w:shd w:val="clear" w:color="auto" w:fill="auto"/>
          </w:tcPr>
          <w:p w14:paraId="2CB18FF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32EBF8A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605" w:type="pct"/>
            <w:gridSpan w:val="2"/>
            <w:tcBorders>
              <w:bottom w:val="single" w:sz="4" w:space="0" w:color="auto"/>
            </w:tcBorders>
            <w:shd w:val="clear" w:color="auto" w:fill="auto"/>
          </w:tcPr>
          <w:p w14:paraId="21ADF7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8" w:type="pct"/>
            <w:gridSpan w:val="2"/>
            <w:tcBorders>
              <w:bottom w:val="single" w:sz="4" w:space="0" w:color="auto"/>
            </w:tcBorders>
            <w:shd w:val="clear" w:color="auto" w:fill="auto"/>
          </w:tcPr>
          <w:p w14:paraId="29FA009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tc>
      </w:tr>
      <w:tr w:rsidR="00420C32" w:rsidRPr="00977B47" w14:paraId="7AFC9C0C" w14:textId="77777777" w:rsidTr="00D678DB">
        <w:trPr>
          <w:gridAfter w:val="1"/>
          <w:wAfter w:w="67" w:type="pct"/>
          <w:trHeight w:val="317"/>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681CBE72" w14:textId="77777777" w:rsidR="00420C32" w:rsidRPr="005D74F9" w:rsidRDefault="00420C32" w:rsidP="00D678DB">
            <w:pPr>
              <w:spacing w:line="259" w:lineRule="auto"/>
            </w:pPr>
            <w:r w:rsidRPr="005D74F9">
              <w:t>Blue Lake</w:t>
            </w:r>
          </w:p>
          <w:p w14:paraId="31C30BE2" w14:textId="77777777" w:rsidR="00420C32" w:rsidRPr="005D74F9" w:rsidRDefault="00420C32" w:rsidP="00D678DB">
            <w:pPr>
              <w:spacing w:line="259" w:lineRule="auto"/>
              <w:rPr>
                <w:b w:val="0"/>
              </w:rPr>
            </w:pPr>
            <w:r w:rsidRPr="005D74F9">
              <w:rPr>
                <w:b w:val="0"/>
              </w:rPr>
              <w:t xml:space="preserve">     Black Crappie</w:t>
            </w:r>
          </w:p>
          <w:p w14:paraId="22ABA93B" w14:textId="77777777" w:rsidR="00420C32" w:rsidRPr="005D74F9" w:rsidRDefault="00420C32" w:rsidP="00D678DB">
            <w:pPr>
              <w:spacing w:line="259" w:lineRule="auto"/>
              <w:rPr>
                <w:b w:val="0"/>
              </w:rPr>
            </w:pPr>
            <w:r w:rsidRPr="005D74F9">
              <w:rPr>
                <w:b w:val="0"/>
              </w:rPr>
              <w:t xml:space="preserve">     Bluegill</w:t>
            </w:r>
          </w:p>
          <w:p w14:paraId="2E8804E4" w14:textId="77777777" w:rsidR="00420C32" w:rsidRDefault="00420C32" w:rsidP="00D678DB">
            <w:pPr>
              <w:spacing w:line="259" w:lineRule="auto"/>
              <w:rPr>
                <w:b w:val="0"/>
              </w:rPr>
            </w:pPr>
            <w:r w:rsidRPr="005D74F9">
              <w:rPr>
                <w:b w:val="0"/>
              </w:rPr>
              <w:t xml:space="preserve">     Channel Catfish</w:t>
            </w:r>
          </w:p>
          <w:p w14:paraId="33306B1B" w14:textId="77777777" w:rsidR="00420C32" w:rsidRPr="005D74F9" w:rsidRDefault="00420C32" w:rsidP="00D678DB">
            <w:pPr>
              <w:spacing w:line="259" w:lineRule="auto"/>
              <w:rPr>
                <w:b w:val="0"/>
              </w:rPr>
            </w:pPr>
            <w:r>
              <w:rPr>
                <w:b w:val="0"/>
              </w:rPr>
              <w:t xml:space="preserve">     Common Carp</w:t>
            </w:r>
          </w:p>
          <w:p w14:paraId="6389C133" w14:textId="77777777" w:rsidR="00420C32" w:rsidRDefault="00420C32" w:rsidP="00D678DB">
            <w:pPr>
              <w:spacing w:line="259" w:lineRule="auto"/>
              <w:rPr>
                <w:b w:val="0"/>
              </w:rPr>
            </w:pPr>
            <w:r>
              <w:rPr>
                <w:b w:val="0"/>
              </w:rPr>
              <w:t xml:space="preserve">     Green Sunfish</w:t>
            </w:r>
            <w:r w:rsidRPr="005D74F9">
              <w:rPr>
                <w:b w:val="0"/>
              </w:rPr>
              <w:t xml:space="preserve">     </w:t>
            </w:r>
          </w:p>
          <w:p w14:paraId="58617A3D" w14:textId="7F04DF4A" w:rsidR="00420C32" w:rsidRPr="005D74F9" w:rsidRDefault="00420C32" w:rsidP="00D678DB">
            <w:pPr>
              <w:spacing w:line="259" w:lineRule="auto"/>
              <w:rPr>
                <w:b w:val="0"/>
              </w:rPr>
            </w:pPr>
            <w:r>
              <w:rPr>
                <w:b w:val="0"/>
              </w:rPr>
              <w:t xml:space="preserve">     </w:t>
            </w:r>
            <w:r w:rsidRPr="005D74F9">
              <w:rPr>
                <w:b w:val="0"/>
              </w:rPr>
              <w:t>Largemouth Bass</w:t>
            </w:r>
          </w:p>
        </w:tc>
        <w:tc>
          <w:tcPr>
            <w:tcW w:w="494" w:type="pct"/>
            <w:shd w:val="clear" w:color="auto" w:fill="auto"/>
          </w:tcPr>
          <w:p w14:paraId="2E9B5984"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8C5F140" w14:textId="0AAB7500"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CC4E4FC" w14:textId="4F4C5153"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15</w:t>
            </w:r>
          </w:p>
          <w:p w14:paraId="2891955A" w14:textId="71FDC7B3" w:rsidR="00420C32"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741B76A2"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CA315FE"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A769695" w14:textId="39560AA5"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31</w:t>
            </w:r>
          </w:p>
        </w:tc>
        <w:tc>
          <w:tcPr>
            <w:tcW w:w="493" w:type="pct"/>
            <w:shd w:val="clear" w:color="auto" w:fill="auto"/>
          </w:tcPr>
          <w:p w14:paraId="127BC00D"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083781C" w14:textId="0B83A99C"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EA3854A" w14:textId="05FB2A23"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25</w:t>
            </w:r>
          </w:p>
          <w:p w14:paraId="223D4DCA" w14:textId="744867E7"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24DDF30F" w14:textId="1C9F8984"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37</w:t>
            </w:r>
          </w:p>
          <w:p w14:paraId="71C25486" w14:textId="5DCA2D60"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508FD837" w14:textId="0653E071"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tc>
        <w:tc>
          <w:tcPr>
            <w:tcW w:w="470" w:type="pct"/>
            <w:shd w:val="clear" w:color="auto" w:fill="auto"/>
          </w:tcPr>
          <w:p w14:paraId="39669D15"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30A50612" w14:textId="2E657A74"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420C32" w:rsidRPr="005D74F9">
              <w:t xml:space="preserve"> </w:t>
            </w:r>
            <w:r>
              <w:t>(100</w:t>
            </w:r>
            <w:r w:rsidR="00420C32" w:rsidRPr="005D74F9">
              <w:t>)</w:t>
            </w:r>
          </w:p>
          <w:p w14:paraId="45E6B967" w14:textId="5F207D06"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420C32">
              <w:t>2</w:t>
            </w:r>
            <w:r>
              <w:t xml:space="preserve"> (</w:t>
            </w:r>
            <w:r w:rsidR="00E357EF">
              <w:t>47</w:t>
            </w:r>
            <w:r w:rsidR="00420C32" w:rsidRPr="005D74F9">
              <w:t>)</w:t>
            </w:r>
          </w:p>
          <w:p w14:paraId="3F638E97" w14:textId="3FE66A69"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rsidR="005F139D">
              <w:t>10</w:t>
            </w:r>
            <w:r>
              <w:t>0</w:t>
            </w:r>
            <w:r w:rsidRPr="005D74F9">
              <w:t>)</w:t>
            </w:r>
          </w:p>
          <w:p w14:paraId="69621F74" w14:textId="65DDF2EF"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20</w:t>
            </w:r>
            <w:r w:rsidR="00420C32">
              <w:t xml:space="preserve"> (50)</w:t>
            </w:r>
          </w:p>
          <w:p w14:paraId="745D94DB"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2692572C" w14:textId="623360E1"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420C32" w:rsidRPr="005D74F9">
              <w:t xml:space="preserve"> (</w:t>
            </w:r>
            <w:r w:rsidR="00E357EF">
              <w:t>10</w:t>
            </w:r>
            <w:r w:rsidR="00420C32" w:rsidRPr="005D74F9">
              <w:t>0)</w:t>
            </w:r>
          </w:p>
        </w:tc>
        <w:tc>
          <w:tcPr>
            <w:tcW w:w="521" w:type="pct"/>
            <w:shd w:val="clear" w:color="auto" w:fill="auto"/>
          </w:tcPr>
          <w:p w14:paraId="57270973"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FA27226" w14:textId="41069F56"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420C32" w:rsidRPr="005D74F9">
              <w:t>)</w:t>
            </w:r>
          </w:p>
          <w:p w14:paraId="6601C876" w14:textId="2C010244" w:rsidR="00420C32" w:rsidRPr="005D74F9" w:rsidRDefault="005F139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w:t>
            </w:r>
            <w:r w:rsidR="00420C32">
              <w:t xml:space="preserve"> </w:t>
            </w:r>
            <w:r w:rsidR="00420C32" w:rsidRPr="005D74F9">
              <w:t>(0)</w:t>
            </w:r>
          </w:p>
          <w:p w14:paraId="6D743A98"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EF8D05B" w14:textId="36328EDC" w:rsidR="00420C32"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4</w:t>
            </w:r>
            <w:r w:rsidR="00E357EF">
              <w:t xml:space="preserve"> (7</w:t>
            </w:r>
            <w:r w:rsidR="00420C32">
              <w:t>)</w:t>
            </w:r>
          </w:p>
          <w:p w14:paraId="4A5E05B4"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6C64C5F4" w14:textId="6D87D90D" w:rsidR="00420C32" w:rsidRPr="005D74F9" w:rsidRDefault="0022673D"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420C32" w:rsidRPr="005D74F9">
              <w:t xml:space="preserve"> (</w:t>
            </w:r>
            <w:r w:rsidR="00E357EF">
              <w:t>93</w:t>
            </w:r>
            <w:r w:rsidR="00420C32" w:rsidRPr="005D74F9">
              <w:t>)</w:t>
            </w:r>
          </w:p>
        </w:tc>
        <w:tc>
          <w:tcPr>
            <w:tcW w:w="759" w:type="pct"/>
            <w:gridSpan w:val="3"/>
            <w:shd w:val="clear" w:color="auto" w:fill="auto"/>
          </w:tcPr>
          <w:p w14:paraId="710B18A0"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BC9D0C"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4BE1B6FE"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D35FBC0" w14:textId="77777777"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B07C78D"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47F14AF"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B29C97D" w14:textId="425F09ED" w:rsidR="00420C32" w:rsidRPr="005D74F9"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Pr="005D74F9">
              <w:t xml:space="preserve"> (</w:t>
            </w:r>
            <w:r w:rsidR="00E357EF">
              <w:t>7</w:t>
            </w:r>
            <w:r w:rsidRPr="005D74F9">
              <w:t>)</w:t>
            </w:r>
          </w:p>
        </w:tc>
        <w:tc>
          <w:tcPr>
            <w:tcW w:w="444" w:type="pct"/>
            <w:shd w:val="clear" w:color="auto" w:fill="auto"/>
            <w:vAlign w:val="center"/>
          </w:tcPr>
          <w:p w14:paraId="1D23A44B"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7B62899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E45567A"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5133A19"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DA89844"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67E6319B" w14:textId="77777777" w:rsidR="00420C32" w:rsidRDefault="00420C32" w:rsidP="00D678D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6B4AEFB8" w14:textId="17577329"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5" w:type="pct"/>
            <w:gridSpan w:val="2"/>
            <w:shd w:val="clear" w:color="auto" w:fill="auto"/>
            <w:vAlign w:val="center"/>
          </w:tcPr>
          <w:p w14:paraId="7D036B7B" w14:textId="77777777" w:rsidR="005F139D" w:rsidRDefault="005F139D" w:rsidP="00D678DB">
            <w:pPr>
              <w:jc w:val="right"/>
              <w:cnfStyle w:val="000000000000" w:firstRow="0" w:lastRow="0" w:firstColumn="0" w:lastColumn="0" w:oddVBand="0" w:evenVBand="0" w:oddHBand="0" w:evenHBand="0" w:firstRowFirstColumn="0" w:firstRowLastColumn="0" w:lastRowFirstColumn="0" w:lastRowLastColumn="0"/>
            </w:pPr>
          </w:p>
          <w:p w14:paraId="34DB527E" w14:textId="324B9F7A" w:rsidR="00420C32" w:rsidRPr="005D74F9" w:rsidRDefault="005F139D" w:rsidP="00D678DB">
            <w:pPr>
              <w:jc w:val="right"/>
              <w:cnfStyle w:val="000000000000" w:firstRow="0" w:lastRow="0" w:firstColumn="0" w:lastColumn="0" w:oddVBand="0" w:evenVBand="0" w:oddHBand="0" w:evenHBand="0" w:firstRowFirstColumn="0" w:firstRowLastColumn="0" w:lastRowFirstColumn="0" w:lastRowLastColumn="0"/>
            </w:pPr>
            <w:r>
              <w:t>1</w:t>
            </w:r>
          </w:p>
          <w:p w14:paraId="5CF86DEF" w14:textId="4D903972" w:rsidR="00420C32" w:rsidRPr="005D74F9" w:rsidRDefault="005F139D" w:rsidP="00D678DB">
            <w:pPr>
              <w:jc w:val="right"/>
              <w:cnfStyle w:val="000000000000" w:firstRow="0" w:lastRow="0" w:firstColumn="0" w:lastColumn="0" w:oddVBand="0" w:evenVBand="0" w:oddHBand="0" w:evenHBand="0" w:firstRowFirstColumn="0" w:firstRowLastColumn="0" w:lastRowFirstColumn="0" w:lastRowLastColumn="0"/>
            </w:pPr>
            <w:r>
              <w:t>62</w:t>
            </w:r>
          </w:p>
          <w:p w14:paraId="419E5293" w14:textId="2395AB46" w:rsidR="00420C32" w:rsidRDefault="005F139D" w:rsidP="00D678DB">
            <w:pPr>
              <w:jc w:val="right"/>
              <w:cnfStyle w:val="000000000000" w:firstRow="0" w:lastRow="0" w:firstColumn="0" w:lastColumn="0" w:oddVBand="0" w:evenVBand="0" w:oddHBand="0" w:evenHBand="0" w:firstRowFirstColumn="0" w:firstRowLastColumn="0" w:lastRowFirstColumn="0" w:lastRowLastColumn="0"/>
            </w:pPr>
            <w:r>
              <w:t>1</w:t>
            </w:r>
          </w:p>
          <w:p w14:paraId="71D2A8B1" w14:textId="1EFBAE92" w:rsidR="00420C32" w:rsidRDefault="0022673D" w:rsidP="00D678DB">
            <w:pPr>
              <w:jc w:val="right"/>
              <w:cnfStyle w:val="000000000000" w:firstRow="0" w:lastRow="0" w:firstColumn="0" w:lastColumn="0" w:oddVBand="0" w:evenVBand="0" w:oddHBand="0" w:evenHBand="0" w:firstRowFirstColumn="0" w:firstRowLastColumn="0" w:lastRowFirstColumn="0" w:lastRowLastColumn="0"/>
            </w:pPr>
            <w:r>
              <w:t>61</w:t>
            </w:r>
          </w:p>
          <w:p w14:paraId="1091B646" w14:textId="4083DB38" w:rsidR="00420C32" w:rsidRDefault="0022673D" w:rsidP="00D678DB">
            <w:pPr>
              <w:jc w:val="right"/>
              <w:cnfStyle w:val="000000000000" w:firstRow="0" w:lastRow="0" w:firstColumn="0" w:lastColumn="0" w:oddVBand="0" w:evenVBand="0" w:oddHBand="0" w:evenHBand="0" w:firstRowFirstColumn="0" w:firstRowLastColumn="0" w:lastRowFirstColumn="0" w:lastRowLastColumn="0"/>
            </w:pPr>
            <w:r>
              <w:t>1</w:t>
            </w:r>
          </w:p>
          <w:p w14:paraId="459B73C5" w14:textId="71DD3531" w:rsidR="00420C32" w:rsidRPr="005D74F9" w:rsidRDefault="0022673D" w:rsidP="00D678DB">
            <w:pPr>
              <w:jc w:val="right"/>
              <w:cnfStyle w:val="000000000000" w:firstRow="0" w:lastRow="0" w:firstColumn="0" w:lastColumn="0" w:oddVBand="0" w:evenVBand="0" w:oddHBand="0" w:evenHBand="0" w:firstRowFirstColumn="0" w:firstRowLastColumn="0" w:lastRowFirstColumn="0" w:lastRowLastColumn="0"/>
            </w:pPr>
            <w:r>
              <w:t>45</w:t>
            </w:r>
          </w:p>
        </w:tc>
        <w:tc>
          <w:tcPr>
            <w:tcW w:w="342" w:type="pct"/>
            <w:gridSpan w:val="2"/>
            <w:shd w:val="clear" w:color="auto" w:fill="auto"/>
          </w:tcPr>
          <w:p w14:paraId="77B5229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36254EF0"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300"/>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47FB642E" w14:textId="77777777" w:rsidR="00420C32" w:rsidRPr="005D74F9" w:rsidRDefault="00420C32" w:rsidP="00D678DB">
            <w:pPr>
              <w:spacing w:line="259" w:lineRule="auto"/>
            </w:pPr>
            <w:r w:rsidRPr="005D74F9">
              <w:t>Center Lake</w:t>
            </w:r>
          </w:p>
          <w:p w14:paraId="741E58AA" w14:textId="370B20DE" w:rsidR="0022673D" w:rsidRDefault="00420C32" w:rsidP="00D678DB">
            <w:pPr>
              <w:spacing w:line="259" w:lineRule="auto"/>
              <w:rPr>
                <w:b w:val="0"/>
              </w:rPr>
            </w:pPr>
            <w:r>
              <w:rPr>
                <w:b w:val="0"/>
              </w:rPr>
              <w:t xml:space="preserve">     </w:t>
            </w:r>
            <w:r w:rsidR="00D678DB">
              <w:rPr>
                <w:b w:val="0"/>
              </w:rPr>
              <w:t>Bigmouth Buffalo</w:t>
            </w:r>
          </w:p>
          <w:p w14:paraId="123F213D" w14:textId="127A3FE0" w:rsidR="00420C32" w:rsidRPr="005D74F9" w:rsidRDefault="0022673D" w:rsidP="00D678DB">
            <w:pPr>
              <w:spacing w:line="259" w:lineRule="auto"/>
              <w:rPr>
                <w:b w:val="0"/>
              </w:rPr>
            </w:pPr>
            <w:r>
              <w:rPr>
                <w:b w:val="0"/>
              </w:rPr>
              <w:t xml:space="preserve">     </w:t>
            </w:r>
            <w:r w:rsidR="00420C32" w:rsidRPr="005D74F9">
              <w:rPr>
                <w:b w:val="0"/>
              </w:rPr>
              <w:t>Black Crappie</w:t>
            </w:r>
          </w:p>
          <w:p w14:paraId="1AEAE38D" w14:textId="77777777" w:rsidR="00420C32" w:rsidRPr="005D74F9" w:rsidRDefault="00420C32" w:rsidP="00D678DB">
            <w:pPr>
              <w:spacing w:line="259" w:lineRule="auto"/>
              <w:rPr>
                <w:b w:val="0"/>
              </w:rPr>
            </w:pPr>
            <w:r>
              <w:rPr>
                <w:b w:val="0"/>
              </w:rPr>
              <w:t xml:space="preserve">     Bluegill</w:t>
            </w:r>
          </w:p>
          <w:p w14:paraId="5CD331A1" w14:textId="7F312E64" w:rsidR="00D678DB" w:rsidRDefault="00420C32" w:rsidP="00D678DB">
            <w:pPr>
              <w:spacing w:line="259" w:lineRule="auto"/>
              <w:rPr>
                <w:b w:val="0"/>
              </w:rPr>
            </w:pPr>
            <w:r w:rsidRPr="005D74F9">
              <w:rPr>
                <w:b w:val="0"/>
              </w:rPr>
              <w:t xml:space="preserve">    </w:t>
            </w:r>
            <w:r w:rsidR="00D678DB">
              <w:rPr>
                <w:b w:val="0"/>
              </w:rPr>
              <w:t xml:space="preserve"> Brown Bullhead</w:t>
            </w:r>
          </w:p>
          <w:p w14:paraId="171A6E06" w14:textId="614B0FF6" w:rsidR="00D678DB" w:rsidRDefault="00D678DB" w:rsidP="00D678DB">
            <w:pPr>
              <w:spacing w:line="259" w:lineRule="auto"/>
              <w:rPr>
                <w:b w:val="0"/>
              </w:rPr>
            </w:pPr>
            <w:r>
              <w:rPr>
                <w:b w:val="0"/>
              </w:rPr>
              <w:t xml:space="preserve">     Common Carp</w:t>
            </w:r>
          </w:p>
          <w:p w14:paraId="3FE947F1" w14:textId="1356DAF4" w:rsidR="00D678DB" w:rsidRDefault="00D678DB" w:rsidP="00D678DB">
            <w:pPr>
              <w:spacing w:line="259" w:lineRule="auto"/>
              <w:rPr>
                <w:b w:val="0"/>
              </w:rPr>
            </w:pPr>
            <w:r>
              <w:rPr>
                <w:b w:val="0"/>
              </w:rPr>
              <w:t xml:space="preserve">     Freshwater Drum</w:t>
            </w:r>
          </w:p>
          <w:p w14:paraId="498E1322" w14:textId="3AF0415B" w:rsidR="00420C32" w:rsidRPr="005D74F9" w:rsidRDefault="00D678DB" w:rsidP="00D678DB">
            <w:pPr>
              <w:spacing w:line="259" w:lineRule="auto"/>
              <w:rPr>
                <w:b w:val="0"/>
              </w:rPr>
            </w:pPr>
            <w:r>
              <w:rPr>
                <w:b w:val="0"/>
              </w:rPr>
              <w:t xml:space="preserve">     </w:t>
            </w:r>
            <w:r w:rsidR="00420C32" w:rsidRPr="005D74F9">
              <w:rPr>
                <w:b w:val="0"/>
              </w:rPr>
              <w:t>Largemouth Bass</w:t>
            </w:r>
          </w:p>
          <w:p w14:paraId="6E328649" w14:textId="706858E6" w:rsidR="00420C32" w:rsidRPr="005D74F9" w:rsidRDefault="00420C32" w:rsidP="00D678DB">
            <w:pPr>
              <w:spacing w:line="259" w:lineRule="auto"/>
              <w:rPr>
                <w:b w:val="0"/>
              </w:rPr>
            </w:pPr>
            <w:r w:rsidRPr="005D74F9">
              <w:rPr>
                <w:b w:val="0"/>
              </w:rPr>
              <w:t xml:space="preserve">     Walleye</w:t>
            </w:r>
          </w:p>
          <w:p w14:paraId="4C815779" w14:textId="3CC387E3" w:rsidR="00420C32" w:rsidRPr="005D74F9" w:rsidRDefault="00420C32" w:rsidP="00D678DB">
            <w:pPr>
              <w:spacing w:line="259" w:lineRule="auto"/>
              <w:rPr>
                <w:b w:val="0"/>
              </w:rPr>
            </w:pPr>
            <w:r w:rsidRPr="005D74F9">
              <w:rPr>
                <w:b w:val="0"/>
              </w:rPr>
              <w:t xml:space="preserve">     Yellow Bass</w:t>
            </w:r>
          </w:p>
        </w:tc>
        <w:tc>
          <w:tcPr>
            <w:tcW w:w="494" w:type="pct"/>
            <w:shd w:val="clear" w:color="auto" w:fill="auto"/>
          </w:tcPr>
          <w:p w14:paraId="1905A8B5"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4BEFF7E" w14:textId="46AD579C"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925E2E0" w14:textId="5DFDACDA"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D7D6AEB" w14:textId="416BDD22"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1D07A5F" w14:textId="5EB4D5F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B4E4235" w14:textId="73AE6DD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C556A59" w14:textId="210515FF"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0466D682" w14:textId="2840E6BB"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690F0C3" w14:textId="06032044"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15CDBC8" w14:textId="7600DD5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3" w:type="pct"/>
            <w:shd w:val="clear" w:color="auto" w:fill="auto"/>
          </w:tcPr>
          <w:p w14:paraId="52684ADE"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5C262A2" w14:textId="77777777"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60CFDDE" w14:textId="1A820F45"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B73F19C" w14:textId="59853841"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4CA0468D" w14:textId="5849027B"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37EC1550" w14:textId="7E12B8D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C07A360" w14:textId="6CDC62B4"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6A468DD5" w14:textId="059B6A8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C985F0C" w14:textId="06DB53BF"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w:t>
            </w:r>
          </w:p>
          <w:p w14:paraId="2E63201D" w14:textId="2D73ADA6"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tc>
        <w:tc>
          <w:tcPr>
            <w:tcW w:w="470" w:type="pct"/>
            <w:shd w:val="clear" w:color="auto" w:fill="auto"/>
          </w:tcPr>
          <w:p w14:paraId="2BD3D513"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A6C7775" w14:textId="6172CC47"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19 (</w:t>
            </w:r>
            <w:r w:rsidR="00E357EF">
              <w:t>95</w:t>
            </w:r>
            <w:r>
              <w:t>)</w:t>
            </w:r>
          </w:p>
          <w:p w14:paraId="78A1F9E3" w14:textId="302F6B19"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t>100</w:t>
            </w:r>
            <w:r w:rsidR="00420C32" w:rsidRPr="005D74F9">
              <w:t>)</w:t>
            </w:r>
          </w:p>
          <w:p w14:paraId="78FC7E4F" w14:textId="2105B7C8"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 xml:space="preserve">20 </w:t>
            </w:r>
            <w:r w:rsidR="00420C32" w:rsidRPr="005D74F9">
              <w:t>(</w:t>
            </w:r>
            <w:r w:rsidR="00E357EF">
              <w:t>89</w:t>
            </w:r>
            <w:r w:rsidR="00420C32" w:rsidRPr="005D74F9">
              <w:t>)</w:t>
            </w:r>
          </w:p>
          <w:p w14:paraId="07D3ADB0" w14:textId="1B6CA4E9" w:rsidR="00D678DB" w:rsidRDefault="00E357EF"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r w:rsidR="00D678DB">
              <w:t>)</w:t>
            </w:r>
          </w:p>
          <w:p w14:paraId="322839D1" w14:textId="16C5DE75"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 (</w:t>
            </w:r>
            <w:r w:rsidR="00E357EF">
              <w:t>100</w:t>
            </w:r>
            <w:r>
              <w:t>)</w:t>
            </w:r>
          </w:p>
          <w:p w14:paraId="0F03FC4F" w14:textId="01D4657A"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(100)</w:t>
            </w:r>
          </w:p>
          <w:p w14:paraId="78DEEA45" w14:textId="79984C73"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w:t>
            </w:r>
            <w:r>
              <w:t>100</w:t>
            </w:r>
            <w:r w:rsidR="00420C32" w:rsidRPr="005D74F9">
              <w:t>)</w:t>
            </w:r>
          </w:p>
          <w:p w14:paraId="785D8828" w14:textId="1AC37A29"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420C32" w:rsidRPr="005D74F9">
              <w:t xml:space="preserve"> (</w:t>
            </w:r>
            <w:r>
              <w:t>0</w:t>
            </w:r>
            <w:r w:rsidR="00420C32" w:rsidRPr="005D74F9">
              <w:t>)</w:t>
            </w:r>
          </w:p>
          <w:p w14:paraId="483F3BC4" w14:textId="72CB6447"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rsidR="00E357EF">
              <w:t>75</w:t>
            </w:r>
            <w:r w:rsidR="00420C32" w:rsidRPr="005D74F9">
              <w:t>)</w:t>
            </w:r>
          </w:p>
        </w:tc>
        <w:tc>
          <w:tcPr>
            <w:tcW w:w="521" w:type="pct"/>
            <w:shd w:val="clear" w:color="auto" w:fill="auto"/>
          </w:tcPr>
          <w:p w14:paraId="3CE4B574"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B177465" w14:textId="1723C46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 (</w:t>
            </w:r>
            <w:r w:rsidR="00E357EF">
              <w:t>5</w:t>
            </w:r>
            <w:r>
              <w:t>)</w:t>
            </w:r>
          </w:p>
          <w:p w14:paraId="2D120885" w14:textId="3FDFA80C"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420C32" w:rsidRPr="005D74F9">
              <w:t xml:space="preserve"> (</w:t>
            </w:r>
            <w:r>
              <w:t>50</w:t>
            </w:r>
            <w:r w:rsidR="00420C32" w:rsidRPr="005D74F9">
              <w:t>)</w:t>
            </w:r>
          </w:p>
          <w:p w14:paraId="27DDA6F1" w14:textId="0368796C"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w:t>
            </w:r>
            <w:r w:rsidR="00E357EF">
              <w:t>15</w:t>
            </w:r>
            <w:r w:rsidR="00420C32" w:rsidRPr="005D74F9">
              <w:t>)</w:t>
            </w:r>
          </w:p>
          <w:p w14:paraId="0E1F2439" w14:textId="51C052C2"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4 (100)</w:t>
            </w:r>
          </w:p>
          <w:p w14:paraId="0F68E841" w14:textId="62861806"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12 (</w:t>
            </w:r>
            <w:r w:rsidR="00E357EF">
              <w:t>88</w:t>
            </w:r>
            <w:r>
              <w:t>)</w:t>
            </w:r>
          </w:p>
          <w:p w14:paraId="79E26B5F" w14:textId="6734C5EC"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4A6E6397" w14:textId="2FFB0B8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9901854" w14:textId="1012A395"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13591E3" w14:textId="71C959A4" w:rsidR="00420C32" w:rsidRPr="005D74F9"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420C32" w:rsidRPr="005D74F9">
              <w:t xml:space="preserve"> (</w:t>
            </w:r>
            <w:r w:rsidR="00E357EF">
              <w:t>25</w:t>
            </w:r>
            <w:r w:rsidR="00420C32" w:rsidRPr="005D74F9">
              <w:t>)</w:t>
            </w:r>
          </w:p>
        </w:tc>
        <w:tc>
          <w:tcPr>
            <w:tcW w:w="759" w:type="pct"/>
            <w:gridSpan w:val="3"/>
            <w:shd w:val="clear" w:color="auto" w:fill="auto"/>
          </w:tcPr>
          <w:p w14:paraId="7F2A6A55"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1150961D" w14:textId="046BD4FB"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193E39EA" w14:textId="4BEE5570"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r>
              <w:t xml:space="preserve"> (0</w:t>
            </w:r>
            <w:r w:rsidRPr="005D74F9">
              <w:t>)</w:t>
            </w:r>
          </w:p>
          <w:p w14:paraId="03408EC4"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06DF06DB" w14:textId="6E895468"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80A09CE" w14:textId="014D4E32"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3 (</w:t>
            </w:r>
            <w:r w:rsidR="00E357EF">
              <w:t>18</w:t>
            </w:r>
            <w:r>
              <w:t>)</w:t>
            </w:r>
          </w:p>
          <w:p w14:paraId="61774616" w14:textId="1ABF548E"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358B9C" w14:textId="0BD775C2"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576EB2AA" w14:textId="3409C316"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5FD8505" w14:textId="0692998A"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shd w:val="clear" w:color="auto" w:fill="auto"/>
          </w:tcPr>
          <w:p w14:paraId="79E4F644" w14:textId="77777777" w:rsidR="00420C32"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p>
          <w:p w14:paraId="3C5B9AF1" w14:textId="45D85D3F"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C88CA8" w14:textId="733110BA"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2BC8EFE9" w14:textId="77777777"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0A20F8D" w14:textId="1CA99446"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F10365B" w14:textId="2D69AC91"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26BE5C67" w14:textId="3DBD3579" w:rsidR="00D678DB" w:rsidRDefault="00D678DB"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t>0 (0)</w:t>
            </w:r>
          </w:p>
          <w:p w14:paraId="5203653C" w14:textId="76676359"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5053B2C" w14:textId="43112ABC"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A952365" w14:textId="65C44F9B" w:rsidR="00420C32" w:rsidRPr="005D74F9" w:rsidRDefault="00420C32" w:rsidP="00D678D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shd w:val="clear" w:color="auto" w:fill="auto"/>
            <w:vAlign w:val="center"/>
          </w:tcPr>
          <w:p w14:paraId="667BAB5C" w14:textId="77777777" w:rsidR="00420C32" w:rsidRDefault="00420C32" w:rsidP="00D678DB">
            <w:pPr>
              <w:spacing w:line="259" w:lineRule="auto"/>
              <w:jc w:val="right"/>
              <w:cnfStyle w:val="000000100000" w:firstRow="0" w:lastRow="0" w:firstColumn="0" w:lastColumn="0" w:oddVBand="0" w:evenVBand="0" w:oddHBand="1" w:evenHBand="0" w:firstRowFirstColumn="0" w:firstRowLastColumn="0" w:lastRowFirstColumn="0" w:lastRowLastColumn="0"/>
            </w:pPr>
          </w:p>
          <w:p w14:paraId="5D103C02" w14:textId="77777777"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21</w:t>
            </w:r>
          </w:p>
          <w:p w14:paraId="3169E82D" w14:textId="5D415DD3"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46FCD493" w14:textId="52270A10"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27</w:t>
            </w:r>
          </w:p>
          <w:p w14:paraId="476E9220" w14:textId="71C686F4"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13E6B079" w14:textId="5E0B0333" w:rsidR="00D678DB"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17</w:t>
            </w:r>
          </w:p>
          <w:p w14:paraId="3311E582" w14:textId="306D70E5"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509E8D42" w14:textId="3E026922"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615D12B9" w14:textId="10481393"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18A43CE0" w14:textId="092A7A04" w:rsidR="00420C32" w:rsidRPr="005D74F9" w:rsidRDefault="00D678DB" w:rsidP="00D678DB">
            <w:pPr>
              <w:spacing w:line="259" w:lineRule="auto"/>
              <w:jc w:val="right"/>
              <w:cnfStyle w:val="000000100000" w:firstRow="0" w:lastRow="0" w:firstColumn="0" w:lastColumn="0" w:oddVBand="0" w:evenVBand="0" w:oddHBand="1" w:evenHBand="0" w:firstRowFirstColumn="0" w:firstRowLastColumn="0" w:lastRowFirstColumn="0" w:lastRowLastColumn="0"/>
            </w:pPr>
            <w:r>
              <w:t>4</w:t>
            </w:r>
          </w:p>
        </w:tc>
        <w:tc>
          <w:tcPr>
            <w:tcW w:w="342" w:type="pct"/>
            <w:gridSpan w:val="2"/>
            <w:shd w:val="clear" w:color="auto" w:fill="auto"/>
          </w:tcPr>
          <w:p w14:paraId="6FC00FA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rPr>
                <w:i/>
              </w:rPr>
            </w:pPr>
          </w:p>
        </w:tc>
      </w:tr>
      <w:tr w:rsidR="00D678DB" w:rsidRPr="00977B47" w14:paraId="030F210C" w14:textId="77777777" w:rsidTr="00D678DB">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2BC639BE" w14:textId="1983E9A5" w:rsidR="00D678DB" w:rsidRPr="005D74F9" w:rsidRDefault="00D678DB" w:rsidP="00D678DB">
            <w:r>
              <w:t>Five Island Lake</w:t>
            </w:r>
          </w:p>
          <w:p w14:paraId="6EA1EAF0" w14:textId="0F108EAF" w:rsidR="00D678DB" w:rsidRPr="005D74F9" w:rsidRDefault="00D678DB" w:rsidP="00D678DB">
            <w:pPr>
              <w:rPr>
                <w:b w:val="0"/>
              </w:rPr>
            </w:pPr>
            <w:r>
              <w:rPr>
                <w:b w:val="0"/>
              </w:rPr>
              <w:t xml:space="preserve">     Bigmouth Buffalo</w:t>
            </w:r>
          </w:p>
          <w:p w14:paraId="54BEECE0" w14:textId="1014CD08" w:rsidR="00D678DB" w:rsidRPr="005D74F9" w:rsidRDefault="00D678DB" w:rsidP="00D678DB">
            <w:pPr>
              <w:rPr>
                <w:b w:val="0"/>
              </w:rPr>
            </w:pPr>
            <w:r>
              <w:rPr>
                <w:b w:val="0"/>
              </w:rPr>
              <w:t xml:space="preserve">     Bluegill</w:t>
            </w:r>
          </w:p>
          <w:p w14:paraId="3B923899" w14:textId="34D33AF1" w:rsidR="00D678DB" w:rsidRPr="005D74F9" w:rsidRDefault="00D678DB" w:rsidP="00D678DB">
            <w:pPr>
              <w:rPr>
                <w:b w:val="0"/>
              </w:rPr>
            </w:pPr>
            <w:r>
              <w:rPr>
                <w:b w:val="0"/>
              </w:rPr>
              <w:t xml:space="preserve">     Channel Catfish</w:t>
            </w:r>
          </w:p>
          <w:p w14:paraId="73921CA5" w14:textId="2099CD3B" w:rsidR="00D678DB" w:rsidRPr="005D74F9" w:rsidRDefault="00D678DB" w:rsidP="00D678DB">
            <w:pPr>
              <w:rPr>
                <w:b w:val="0"/>
              </w:rPr>
            </w:pPr>
            <w:r>
              <w:rPr>
                <w:b w:val="0"/>
              </w:rPr>
              <w:t xml:space="preserve">     Common Carp</w:t>
            </w:r>
          </w:p>
          <w:p w14:paraId="4761E8B1" w14:textId="421D71AF" w:rsidR="00D678DB" w:rsidRPr="005D74F9" w:rsidRDefault="00D678DB" w:rsidP="00D678DB">
            <w:pPr>
              <w:ind w:left="970" w:hanging="970"/>
              <w:rPr>
                <w:b w:val="0"/>
              </w:rPr>
            </w:pPr>
            <w:r w:rsidRPr="005D74F9">
              <w:rPr>
                <w:b w:val="0"/>
              </w:rPr>
              <w:t xml:space="preserve">     </w:t>
            </w:r>
            <w:r>
              <w:rPr>
                <w:b w:val="0"/>
              </w:rPr>
              <w:t>Largemouth Bass</w:t>
            </w:r>
          </w:p>
          <w:p w14:paraId="7EA300A6" w14:textId="7E32DE10" w:rsidR="00D678DB" w:rsidRPr="005D74F9" w:rsidRDefault="00D678DB" w:rsidP="00D678DB">
            <w:pPr>
              <w:rPr>
                <w:b w:val="0"/>
              </w:rPr>
            </w:pPr>
            <w:r w:rsidRPr="005D74F9">
              <w:rPr>
                <w:b w:val="0"/>
              </w:rPr>
              <w:t xml:space="preserve">     </w:t>
            </w:r>
            <w:r>
              <w:rPr>
                <w:b w:val="0"/>
              </w:rPr>
              <w:t>Walleye</w:t>
            </w:r>
          </w:p>
          <w:p w14:paraId="2A118B3C" w14:textId="77777777" w:rsidR="00D678DB" w:rsidRDefault="00D678DB" w:rsidP="00D678DB">
            <w:pPr>
              <w:rPr>
                <w:b w:val="0"/>
              </w:rPr>
            </w:pPr>
            <w:r w:rsidRPr="005D74F9">
              <w:rPr>
                <w:b w:val="0"/>
              </w:rPr>
              <w:t xml:space="preserve">     Yellow Bass     </w:t>
            </w:r>
            <w:r>
              <w:rPr>
                <w:b w:val="0"/>
              </w:rPr>
              <w:t xml:space="preserve">   </w:t>
            </w:r>
          </w:p>
          <w:p w14:paraId="644DFCC1" w14:textId="690B030A" w:rsidR="00D678DB" w:rsidRPr="005D74F9" w:rsidRDefault="00D678DB" w:rsidP="00D678DB">
            <w:r>
              <w:rPr>
                <w:b w:val="0"/>
              </w:rPr>
              <w:t xml:space="preserve">     </w:t>
            </w:r>
            <w:r w:rsidRPr="005D74F9">
              <w:rPr>
                <w:b w:val="0"/>
              </w:rPr>
              <w:t>Yellow Perch</w:t>
            </w:r>
          </w:p>
        </w:tc>
        <w:tc>
          <w:tcPr>
            <w:tcW w:w="494" w:type="pct"/>
            <w:shd w:val="clear" w:color="auto" w:fill="auto"/>
          </w:tcPr>
          <w:p w14:paraId="2CBFBFB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3E4ED968"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BEF5F1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9820BB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1418AC0F"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66F645B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1E68D73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75A5EEA9"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1EE65A0C" w14:textId="3E027350"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15F3248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50F60E99"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0D0EBAEC"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5D7B3461"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4</w:t>
            </w:r>
          </w:p>
          <w:p w14:paraId="033C3FA6"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0</w:t>
            </w:r>
          </w:p>
          <w:p w14:paraId="47B851E2"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3</w:t>
            </w:r>
          </w:p>
          <w:p w14:paraId="5870320D"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1</w:t>
            </w:r>
          </w:p>
          <w:p w14:paraId="7C0A13BE"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r>
              <w:t>31</w:t>
            </w:r>
          </w:p>
          <w:p w14:paraId="06194159" w14:textId="2AAE2B00"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pPr>
            <w:r>
              <w:t>4</w:t>
            </w:r>
          </w:p>
        </w:tc>
        <w:tc>
          <w:tcPr>
            <w:tcW w:w="470" w:type="pct"/>
            <w:shd w:val="clear" w:color="auto" w:fill="auto"/>
          </w:tcPr>
          <w:p w14:paraId="5BC78F8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4A8B85EE" w14:textId="77C464CC" w:rsidR="00D678DB"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(100)</w:t>
            </w:r>
          </w:p>
          <w:p w14:paraId="37121FAE" w14:textId="51B343E3"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3</w:t>
            </w:r>
            <w:r w:rsidR="00E357EF">
              <w:t xml:space="preserve"> (80)</w:t>
            </w:r>
          </w:p>
          <w:p w14:paraId="0FC06E13" w14:textId="0C26D045"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12</w:t>
            </w:r>
            <w:r w:rsidR="00E357EF">
              <w:t xml:space="preserve"> (75)</w:t>
            </w:r>
          </w:p>
          <w:p w14:paraId="5778BC08" w14:textId="160FB6DD"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(100)</w:t>
            </w:r>
          </w:p>
          <w:p w14:paraId="7FC90C4E" w14:textId="1F463921"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10</w:t>
            </w:r>
            <w:r w:rsidR="00E357EF">
              <w:t xml:space="preserve"> (79)</w:t>
            </w:r>
          </w:p>
          <w:p w14:paraId="20C84B62" w14:textId="302FCEBA"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(67)</w:t>
            </w:r>
          </w:p>
          <w:p w14:paraId="7721F27A" w14:textId="29AE502B"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20</w:t>
            </w:r>
            <w:r w:rsidR="00E357EF">
              <w:t xml:space="preserve"> (39)</w:t>
            </w:r>
          </w:p>
          <w:p w14:paraId="11ECB5A6" w14:textId="3FD7576C"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521" w:type="pct"/>
            <w:shd w:val="clear" w:color="auto" w:fill="auto"/>
          </w:tcPr>
          <w:p w14:paraId="508B2EEF"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58643734" w14:textId="70CC1A61"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(100)</w:t>
            </w:r>
          </w:p>
          <w:p w14:paraId="087F4810" w14:textId="1BB0905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(20)</w:t>
            </w:r>
          </w:p>
          <w:p w14:paraId="21C173CA" w14:textId="07F551F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w:t>
            </w:r>
            <w:r w:rsidR="00E357EF">
              <w:t xml:space="preserve"> (0)</w:t>
            </w:r>
          </w:p>
          <w:p w14:paraId="35556D4A" w14:textId="0B0249F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23</w:t>
            </w:r>
            <w:r w:rsidR="00E357EF">
              <w:t xml:space="preserve"> (100)</w:t>
            </w:r>
          </w:p>
          <w:p w14:paraId="577AA05E" w14:textId="5FE0152E"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(7)</w:t>
            </w:r>
          </w:p>
          <w:p w14:paraId="3ECF55CB" w14:textId="57D5B45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1</w:t>
            </w:r>
            <w:r w:rsidR="00E357EF">
              <w:t xml:space="preserve"> (33)</w:t>
            </w:r>
          </w:p>
          <w:p w14:paraId="156EF15B" w14:textId="68F0E87A"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1014B44" w14:textId="24DD04D9"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759" w:type="pct"/>
            <w:gridSpan w:val="3"/>
            <w:shd w:val="clear" w:color="auto" w:fill="auto"/>
          </w:tcPr>
          <w:p w14:paraId="2F7F3CD7"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75E66D69" w14:textId="575B39F6"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9E4C9EF" w14:textId="3FE3618B"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5CA7ED0D" w14:textId="432A4E37"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77C432E3" w14:textId="7177134C"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7</w:t>
            </w:r>
            <w:r w:rsidR="00E357EF">
              <w:t xml:space="preserve"> (23)</w:t>
            </w:r>
          </w:p>
          <w:p w14:paraId="37A838A5" w14:textId="286E8914"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53A761C" w14:textId="64AD61BF"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C1ABFA4" w14:textId="140B5063"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69B13EC0" w14:textId="3D4DCF33"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08BBEA21" w14:textId="77777777" w:rsidR="00D678DB" w:rsidRDefault="00D678DB" w:rsidP="00D678DB">
            <w:pPr>
              <w:jc w:val="center"/>
              <w:cnfStyle w:val="000000000000" w:firstRow="0" w:lastRow="0" w:firstColumn="0" w:lastColumn="0" w:oddVBand="0" w:evenVBand="0" w:oddHBand="0" w:evenHBand="0" w:firstRowFirstColumn="0" w:firstRowLastColumn="0" w:lastRowFirstColumn="0" w:lastRowLastColumn="0"/>
            </w:pPr>
          </w:p>
          <w:p w14:paraId="2F7AEA49" w14:textId="499C6428"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16F2D586" w14:textId="0BDFE129"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6D0340AE" w14:textId="6B8D21F6"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334ADE7C" w14:textId="02D93BF7"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28F061CA" w14:textId="3F840299"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3AA6C86D" w14:textId="2B8BA76C"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2A69D255" w14:textId="62059BB0" w:rsidR="00BC2E0A"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p w14:paraId="4FC13DCA" w14:textId="4E9916E3" w:rsidR="00BC2E0A" w:rsidRPr="005D74F9" w:rsidRDefault="00BC2E0A"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vAlign w:val="center"/>
          </w:tcPr>
          <w:p w14:paraId="3EBF0C0D"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p>
          <w:p w14:paraId="19050FBB" w14:textId="063BC9F2" w:rsidR="00D678DB" w:rsidRDefault="00BC2E0A" w:rsidP="00D678DB">
            <w:pPr>
              <w:jc w:val="right"/>
              <w:cnfStyle w:val="000000000000" w:firstRow="0" w:lastRow="0" w:firstColumn="0" w:lastColumn="0" w:oddVBand="0" w:evenVBand="0" w:oddHBand="0" w:evenHBand="0" w:firstRowFirstColumn="0" w:firstRowLastColumn="0" w:lastRowFirstColumn="0" w:lastRowLastColumn="0"/>
            </w:pPr>
            <w:r>
              <w:t>1</w:t>
            </w:r>
          </w:p>
          <w:p w14:paraId="57F03684"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5</w:t>
            </w:r>
          </w:p>
          <w:p w14:paraId="02179ADB"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17</w:t>
            </w:r>
          </w:p>
          <w:p w14:paraId="719178CB"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30</w:t>
            </w:r>
          </w:p>
          <w:p w14:paraId="5626B0C5"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14</w:t>
            </w:r>
          </w:p>
          <w:p w14:paraId="62783AF4"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3</w:t>
            </w:r>
          </w:p>
          <w:p w14:paraId="25F7CF1E" w14:textId="77777777" w:rsidR="00BC2E0A" w:rsidRDefault="00BC2E0A" w:rsidP="00D678DB">
            <w:pPr>
              <w:jc w:val="right"/>
              <w:cnfStyle w:val="000000000000" w:firstRow="0" w:lastRow="0" w:firstColumn="0" w:lastColumn="0" w:oddVBand="0" w:evenVBand="0" w:oddHBand="0" w:evenHBand="0" w:firstRowFirstColumn="0" w:firstRowLastColumn="0" w:lastRowFirstColumn="0" w:lastRowLastColumn="0"/>
            </w:pPr>
            <w:r>
              <w:t>51</w:t>
            </w:r>
          </w:p>
          <w:p w14:paraId="436C59C1" w14:textId="75275450" w:rsidR="00BC2E0A" w:rsidRPr="005D74F9" w:rsidRDefault="00BC2E0A" w:rsidP="00D678DB">
            <w:pPr>
              <w:jc w:val="right"/>
              <w:cnfStyle w:val="000000000000" w:firstRow="0" w:lastRow="0" w:firstColumn="0" w:lastColumn="0" w:oddVBand="0" w:evenVBand="0" w:oddHBand="0" w:evenHBand="0" w:firstRowFirstColumn="0" w:firstRowLastColumn="0" w:lastRowFirstColumn="0" w:lastRowLastColumn="0"/>
            </w:pPr>
            <w:r>
              <w:t>5</w:t>
            </w:r>
          </w:p>
        </w:tc>
        <w:tc>
          <w:tcPr>
            <w:tcW w:w="342" w:type="pct"/>
            <w:gridSpan w:val="2"/>
            <w:shd w:val="clear" w:color="auto" w:fill="auto"/>
          </w:tcPr>
          <w:p w14:paraId="2EBC261E" w14:textId="77777777" w:rsidR="00D678DB" w:rsidRPr="005D74F9" w:rsidRDefault="00D678DB"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2EF8B1D8"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50521BF0" w14:textId="77777777" w:rsidR="00420C32" w:rsidRPr="005D74F9" w:rsidRDefault="00420C32" w:rsidP="00D678DB">
            <w:r w:rsidRPr="005D74F9">
              <w:t>North Twin Lake</w:t>
            </w:r>
          </w:p>
          <w:p w14:paraId="79069C5A" w14:textId="4B85D222" w:rsidR="00420C32" w:rsidRPr="005D74F9" w:rsidRDefault="00420C32" w:rsidP="00D678DB">
            <w:pPr>
              <w:rPr>
                <w:b w:val="0"/>
              </w:rPr>
            </w:pPr>
            <w:r>
              <w:rPr>
                <w:b w:val="0"/>
              </w:rPr>
              <w:t xml:space="preserve">     </w:t>
            </w:r>
            <w:r w:rsidR="00BC2E0A">
              <w:rPr>
                <w:b w:val="0"/>
              </w:rPr>
              <w:t>Bigmouth Buffalo</w:t>
            </w:r>
          </w:p>
          <w:p w14:paraId="0DA9248E" w14:textId="2F18E536" w:rsidR="00420C32" w:rsidRDefault="00420C32" w:rsidP="00D678DB">
            <w:pPr>
              <w:rPr>
                <w:b w:val="0"/>
              </w:rPr>
            </w:pPr>
            <w:r>
              <w:rPr>
                <w:b w:val="0"/>
              </w:rPr>
              <w:t xml:space="preserve">     Bluegill</w:t>
            </w:r>
          </w:p>
          <w:p w14:paraId="691E07EE" w14:textId="2235F613" w:rsidR="00BC2E0A" w:rsidRDefault="00BC2E0A" w:rsidP="00D678DB">
            <w:pPr>
              <w:rPr>
                <w:b w:val="0"/>
              </w:rPr>
            </w:pPr>
            <w:r>
              <w:rPr>
                <w:b w:val="0"/>
              </w:rPr>
              <w:t xml:space="preserve">     Channel Catfish</w:t>
            </w:r>
          </w:p>
          <w:p w14:paraId="0B2DE97C" w14:textId="3E266BC3" w:rsidR="00BC2E0A" w:rsidRPr="005D74F9" w:rsidRDefault="00BC2E0A" w:rsidP="00D678DB">
            <w:pPr>
              <w:rPr>
                <w:b w:val="0"/>
              </w:rPr>
            </w:pPr>
            <w:r>
              <w:rPr>
                <w:b w:val="0"/>
              </w:rPr>
              <w:t xml:space="preserve">     Common Carp</w:t>
            </w:r>
          </w:p>
          <w:p w14:paraId="2CEC18CE" w14:textId="28765C30" w:rsidR="00BC2E0A" w:rsidRDefault="00420C32" w:rsidP="00BC2E0A">
            <w:pPr>
              <w:rPr>
                <w:b w:val="0"/>
              </w:rPr>
            </w:pPr>
            <w:r w:rsidRPr="005D74F9">
              <w:rPr>
                <w:b w:val="0"/>
              </w:rPr>
              <w:t xml:space="preserve">     Freshwater Drum</w:t>
            </w:r>
          </w:p>
          <w:p w14:paraId="4E0CEA7D" w14:textId="22CD2886" w:rsidR="00420C32" w:rsidRPr="005D74F9" w:rsidRDefault="00BC2E0A" w:rsidP="00D678DB">
            <w:pPr>
              <w:rPr>
                <w:b w:val="0"/>
              </w:rPr>
            </w:pPr>
            <w:r>
              <w:rPr>
                <w:b w:val="0"/>
              </w:rPr>
              <w:t xml:space="preserve">     </w:t>
            </w:r>
            <w:r w:rsidR="00420C32" w:rsidRPr="005D74F9">
              <w:rPr>
                <w:b w:val="0"/>
              </w:rPr>
              <w:t>Walleye</w:t>
            </w:r>
          </w:p>
          <w:p w14:paraId="7F7C3176" w14:textId="26FF50D3" w:rsidR="00BC2E0A" w:rsidRDefault="00420C32" w:rsidP="00D678DB">
            <w:pPr>
              <w:rPr>
                <w:b w:val="0"/>
              </w:rPr>
            </w:pPr>
            <w:r w:rsidRPr="005D74F9">
              <w:rPr>
                <w:b w:val="0"/>
              </w:rPr>
              <w:t xml:space="preserve">     </w:t>
            </w:r>
            <w:r w:rsidR="00BC2E0A">
              <w:rPr>
                <w:b w:val="0"/>
              </w:rPr>
              <w:t>White Bass</w:t>
            </w:r>
          </w:p>
          <w:p w14:paraId="608CAEDA" w14:textId="3BCD4B24" w:rsidR="00420C32" w:rsidRPr="005D74F9" w:rsidRDefault="00BC2E0A" w:rsidP="00D678DB">
            <w:pPr>
              <w:rPr>
                <w:b w:val="0"/>
              </w:rPr>
            </w:pPr>
            <w:r>
              <w:rPr>
                <w:b w:val="0"/>
              </w:rPr>
              <w:t xml:space="preserve">     </w:t>
            </w:r>
            <w:r w:rsidR="00420C32" w:rsidRPr="005D74F9">
              <w:rPr>
                <w:b w:val="0"/>
              </w:rPr>
              <w:t>White Crappie</w:t>
            </w:r>
          </w:p>
          <w:p w14:paraId="6E281AB0" w14:textId="77777777" w:rsidR="00BC2E0A" w:rsidRDefault="00420C32" w:rsidP="00BC2E0A">
            <w:pPr>
              <w:rPr>
                <w:b w:val="0"/>
              </w:rPr>
            </w:pPr>
            <w:r w:rsidRPr="005D74F9">
              <w:rPr>
                <w:b w:val="0"/>
              </w:rPr>
              <w:t xml:space="preserve">     Yellow Bass</w:t>
            </w:r>
          </w:p>
          <w:p w14:paraId="47BCDFB9" w14:textId="24A1CC52" w:rsidR="00420C32" w:rsidRPr="005D74F9" w:rsidRDefault="00420C32" w:rsidP="00BC2E0A">
            <w:pPr>
              <w:rPr>
                <w:b w:val="0"/>
              </w:rPr>
            </w:pPr>
            <w:r w:rsidRPr="005D74F9">
              <w:rPr>
                <w:b w:val="0"/>
              </w:rPr>
              <w:t xml:space="preserve">     Yellow Perch</w:t>
            </w:r>
          </w:p>
        </w:tc>
        <w:tc>
          <w:tcPr>
            <w:tcW w:w="494" w:type="pct"/>
            <w:shd w:val="clear" w:color="auto" w:fill="auto"/>
          </w:tcPr>
          <w:p w14:paraId="33DF8B2F"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21EB4EC9" w14:textId="7272F1EA"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5B3A3E26" w14:textId="064096F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646F1C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p>
          <w:p w14:paraId="15A2A5F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w:t>
            </w:r>
          </w:p>
          <w:p w14:paraId="1BC6C8AF" w14:textId="1583C42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40D9906" w14:textId="55F3CD7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p w14:paraId="08B43E8B" w14:textId="75176F4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p w14:paraId="05D0194A" w14:textId="3EE4BEA4"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1B66E79A" w14:textId="3E78F71D"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243</w:t>
            </w:r>
          </w:p>
          <w:p w14:paraId="114DEEB4" w14:textId="0C4FC27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w:t>
            </w:r>
          </w:p>
        </w:tc>
        <w:tc>
          <w:tcPr>
            <w:tcW w:w="493" w:type="pct"/>
            <w:shd w:val="clear" w:color="auto" w:fill="auto"/>
          </w:tcPr>
          <w:p w14:paraId="75CB376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10190CE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2</w:t>
            </w:r>
          </w:p>
          <w:p w14:paraId="2C102939" w14:textId="73ADAAE2"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9</w:t>
            </w:r>
          </w:p>
          <w:p w14:paraId="030A3180" w14:textId="78E59E2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9199B0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w:t>
            </w:r>
          </w:p>
          <w:p w14:paraId="265DE0E6" w14:textId="30A79B33"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7A89913F" w14:textId="0DB5933B"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0A9618D9" w14:textId="77B3075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B43F328" w14:textId="4B6DC8F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p>
          <w:p w14:paraId="38D41375" w14:textId="06B4DD5B"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2</w:t>
            </w:r>
            <w:r w:rsidR="00420C32">
              <w:t>8</w:t>
            </w:r>
          </w:p>
          <w:p w14:paraId="6DBB4037" w14:textId="6CD8165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439B609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3AD535D5" w14:textId="529F63E8"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12</w:t>
            </w:r>
            <w:r w:rsidR="00420C32" w:rsidRPr="005D74F9">
              <w:t xml:space="preserve"> (</w:t>
            </w:r>
            <w:r w:rsidR="007140F6">
              <w:t>91</w:t>
            </w:r>
            <w:r w:rsidR="00420C32" w:rsidRPr="005D74F9">
              <w:t>)</w:t>
            </w:r>
          </w:p>
          <w:p w14:paraId="207EEFF7" w14:textId="56D46027"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6</w:t>
            </w:r>
            <w:r w:rsidR="007140F6">
              <w:t xml:space="preserve"> (40</w:t>
            </w:r>
            <w:r w:rsidR="00420C32" w:rsidRPr="005D74F9">
              <w:t>)</w:t>
            </w:r>
          </w:p>
          <w:p w14:paraId="40C8AA6D" w14:textId="6084EF95"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 xml:space="preserve">5 </w:t>
            </w:r>
            <w:r w:rsidR="00420C32">
              <w:t>(100</w:t>
            </w:r>
            <w:r w:rsidR="00420C32" w:rsidRPr="005D74F9">
              <w:t>)</w:t>
            </w:r>
          </w:p>
          <w:p w14:paraId="6D3EED50" w14:textId="4D537F4C"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4</w:t>
            </w:r>
            <w:r w:rsidR="00420C32" w:rsidRPr="005D74F9">
              <w:t xml:space="preserve"> (100)</w:t>
            </w:r>
          </w:p>
          <w:p w14:paraId="22230E79" w14:textId="046F351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11 (100)</w:t>
            </w:r>
          </w:p>
          <w:p w14:paraId="35EF0DE7" w14:textId="1533C326"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(100)</w:t>
            </w:r>
          </w:p>
          <w:p w14:paraId="2EF51782" w14:textId="5CA61A8E" w:rsidR="00420C32" w:rsidRPr="005D74F9" w:rsidRDefault="00BC2E0A"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p>
          <w:p w14:paraId="0B939FBC" w14:textId="47D241B4" w:rsidR="00420C32" w:rsidRPr="005D74F9" w:rsidRDefault="007140F6" w:rsidP="00D678DB">
            <w:pPr>
              <w:jc w:val="center"/>
              <w:cnfStyle w:val="000000100000" w:firstRow="0" w:lastRow="0" w:firstColumn="0" w:lastColumn="0" w:oddVBand="0" w:evenVBand="0" w:oddHBand="1" w:evenHBand="0" w:firstRowFirstColumn="0" w:firstRowLastColumn="0" w:lastRowFirstColumn="0" w:lastRowLastColumn="0"/>
            </w:pPr>
            <w:r>
              <w:t>1 (100</w:t>
            </w:r>
            <w:r w:rsidR="00420C32" w:rsidRPr="005D74F9">
              <w:t>)</w:t>
            </w:r>
          </w:p>
          <w:p w14:paraId="3963AA0B" w14:textId="5C8B2FB8"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17</w:t>
            </w:r>
            <w:r w:rsidR="007140F6">
              <w:t xml:space="preserve"> (42</w:t>
            </w:r>
            <w:r w:rsidR="00420C32" w:rsidRPr="005D74F9">
              <w:t>)</w:t>
            </w:r>
          </w:p>
          <w:p w14:paraId="7D667D22" w14:textId="332A217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w:t>
            </w:r>
            <w:r w:rsidR="00420C32">
              <w:t>0</w:t>
            </w:r>
            <w:r w:rsidR="00420C32" w:rsidRPr="005D74F9">
              <w:t>)</w:t>
            </w:r>
          </w:p>
        </w:tc>
        <w:tc>
          <w:tcPr>
            <w:tcW w:w="521" w:type="pct"/>
            <w:shd w:val="clear" w:color="auto" w:fill="auto"/>
          </w:tcPr>
          <w:p w14:paraId="5FDB772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0176683D" w14:textId="5981DA0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r w:rsidR="00420C32" w:rsidRPr="005D74F9">
              <w:t xml:space="preserve"> (</w:t>
            </w:r>
            <w:r w:rsidR="007140F6">
              <w:t>36</w:t>
            </w:r>
            <w:r w:rsidR="00420C32" w:rsidRPr="005D74F9">
              <w:t>)</w:t>
            </w:r>
          </w:p>
          <w:p w14:paraId="36899C91" w14:textId="591EEDD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r w:rsidR="00420C32" w:rsidRPr="005D74F9">
              <w:t>)</w:t>
            </w:r>
          </w:p>
          <w:p w14:paraId="58482730" w14:textId="251AC46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420C32" w:rsidRPr="005D74F9">
              <w:t xml:space="preserve"> (</w:t>
            </w:r>
            <w:r w:rsidR="00420C32">
              <w:t>0</w:t>
            </w:r>
            <w:r w:rsidR="00420C32" w:rsidRPr="005D74F9">
              <w:t>)</w:t>
            </w:r>
          </w:p>
          <w:p w14:paraId="631450CD" w14:textId="6368E885"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32</w:t>
            </w:r>
            <w:r w:rsidR="007140F6">
              <w:t xml:space="preserve"> (91</w:t>
            </w:r>
            <w:r w:rsidR="00420C32" w:rsidRPr="005D74F9">
              <w:t>)</w:t>
            </w:r>
          </w:p>
          <w:p w14:paraId="1D6CA5B0" w14:textId="60BA78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9</w:t>
            </w:r>
            <w:r w:rsidR="007140F6">
              <w:t xml:space="preserve"> (45)</w:t>
            </w:r>
          </w:p>
          <w:p w14:paraId="6C1D02EA" w14:textId="35AA0784"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(100)</w:t>
            </w:r>
          </w:p>
          <w:p w14:paraId="3005AAC4" w14:textId="262D9E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r w:rsidR="007140F6">
              <w:t xml:space="preserve"> (0)</w:t>
            </w:r>
          </w:p>
          <w:p w14:paraId="6475006F" w14:textId="24F3C82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2</w:t>
            </w:r>
            <w:r w:rsidR="007140F6">
              <w:t xml:space="preserve"> (67</w:t>
            </w:r>
            <w:r w:rsidR="00420C32" w:rsidRPr="005D74F9">
              <w:t>)</w:t>
            </w:r>
          </w:p>
          <w:p w14:paraId="779E9D5A" w14:textId="7637D3E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r w:rsidR="007140F6">
              <w:t xml:space="preserve"> (6</w:t>
            </w:r>
            <w:r w:rsidR="00420C32" w:rsidRPr="005D74F9">
              <w:t>)</w:t>
            </w:r>
          </w:p>
          <w:p w14:paraId="00F6221F" w14:textId="51F40EF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tc>
        <w:tc>
          <w:tcPr>
            <w:tcW w:w="759" w:type="pct"/>
            <w:gridSpan w:val="3"/>
            <w:shd w:val="clear" w:color="auto" w:fill="auto"/>
          </w:tcPr>
          <w:p w14:paraId="7D87AD57"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911D7A5" w14:textId="18C8846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(5</w:t>
            </w:r>
            <w:r w:rsidR="00420C32" w:rsidRPr="005D74F9">
              <w:t>)</w:t>
            </w:r>
          </w:p>
          <w:p w14:paraId="1C8AAFAF"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0F827EC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466698" w14:textId="3FD64D2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10</w:t>
            </w:r>
            <w:r w:rsidR="007140F6">
              <w:t xml:space="preserve"> (22</w:t>
            </w:r>
            <w:r w:rsidR="00420C32" w:rsidRPr="005D74F9">
              <w:t>)</w:t>
            </w:r>
          </w:p>
          <w:p w14:paraId="53DAA7F0" w14:textId="2FA962DF"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06699069" w14:textId="42E56BD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7140F6">
              <w:t xml:space="preserve"> (50)</w:t>
            </w:r>
          </w:p>
          <w:p w14:paraId="1AD5C70A" w14:textId="4387A0D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16419BA2" w14:textId="64FA7807"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6DFC56E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r w:rsidRPr="005D74F9">
              <w:t xml:space="preserve"> (</w:t>
            </w:r>
            <w:r>
              <w:t>0</w:t>
            </w:r>
            <w:r w:rsidRPr="005D74F9">
              <w:t>)</w:t>
            </w:r>
          </w:p>
          <w:p w14:paraId="4A97DED0" w14:textId="09B1D0E0"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4" w:type="pct"/>
            <w:shd w:val="clear" w:color="auto" w:fill="auto"/>
          </w:tcPr>
          <w:p w14:paraId="3F4BA7F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477260A"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9FB24C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2BEA34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8AFBF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CF10168" w14:textId="48AFA99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34CFC1FB" w14:textId="6BCEFC4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215193CD" w14:textId="2E7232AC"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p>
          <w:p w14:paraId="519FDC3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CD0F5E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77A7DC9" w14:textId="5935B83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5" w:type="pct"/>
            <w:gridSpan w:val="2"/>
            <w:shd w:val="clear" w:color="auto" w:fill="auto"/>
            <w:vAlign w:val="center"/>
          </w:tcPr>
          <w:p w14:paraId="61386621"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pPr>
          </w:p>
          <w:p w14:paraId="4BB2DF39" w14:textId="5A194B1A"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22</w:t>
            </w:r>
          </w:p>
          <w:p w14:paraId="282A6261" w14:textId="51DD036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15</w:t>
            </w:r>
          </w:p>
          <w:p w14:paraId="7D0CE074" w14:textId="4913428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5</w:t>
            </w:r>
          </w:p>
          <w:p w14:paraId="720BAB56" w14:textId="17076006"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46</w:t>
            </w:r>
          </w:p>
          <w:p w14:paraId="44B90358" w14:textId="76235C0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20</w:t>
            </w:r>
          </w:p>
          <w:p w14:paraId="08C21F9D" w14:textId="41807D47"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3</w:t>
            </w:r>
          </w:p>
          <w:p w14:paraId="1A4378F1" w14:textId="33726081"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w:t>
            </w:r>
          </w:p>
          <w:p w14:paraId="29838427" w14:textId="38D6D77E"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13</w:t>
            </w:r>
          </w:p>
          <w:p w14:paraId="35719466" w14:textId="395E20DC"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291</w:t>
            </w:r>
          </w:p>
          <w:p w14:paraId="0FAF69FE" w14:textId="118387B0" w:rsidR="00420C32" w:rsidRPr="005D74F9" w:rsidRDefault="001D7269" w:rsidP="00D678DB">
            <w:pPr>
              <w:jc w:val="right"/>
              <w:cnfStyle w:val="000000100000" w:firstRow="0" w:lastRow="0" w:firstColumn="0" w:lastColumn="0" w:oddVBand="0" w:evenVBand="0" w:oddHBand="1" w:evenHBand="0" w:firstRowFirstColumn="0" w:firstRowLastColumn="0" w:lastRowFirstColumn="0" w:lastRowLastColumn="0"/>
            </w:pPr>
            <w:r>
              <w:t>1</w:t>
            </w:r>
          </w:p>
        </w:tc>
        <w:tc>
          <w:tcPr>
            <w:tcW w:w="342" w:type="pct"/>
            <w:gridSpan w:val="2"/>
            <w:shd w:val="clear" w:color="auto" w:fill="auto"/>
          </w:tcPr>
          <w:p w14:paraId="5781F09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rPr>
                <w:i/>
              </w:rPr>
            </w:pPr>
          </w:p>
        </w:tc>
      </w:tr>
      <w:tr w:rsidR="00420C32" w:rsidRPr="00977B47" w14:paraId="0810FF56" w14:textId="77777777" w:rsidTr="00D678DB">
        <w:trPr>
          <w:gridAfter w:val="1"/>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15CB7A25" w14:textId="77777777" w:rsidR="00420C32" w:rsidRPr="005D74F9" w:rsidRDefault="00420C32" w:rsidP="00D678DB">
            <w:r w:rsidRPr="005D74F9">
              <w:lastRenderedPageBreak/>
              <w:t>Silver Lake (Dickinson)</w:t>
            </w:r>
          </w:p>
          <w:p w14:paraId="2BE19337" w14:textId="39630F09" w:rsidR="00420C32" w:rsidRPr="005D74F9" w:rsidRDefault="00420C32" w:rsidP="00875FA9">
            <w:pPr>
              <w:rPr>
                <w:b w:val="0"/>
              </w:rPr>
            </w:pPr>
            <w:r w:rsidRPr="005D74F9">
              <w:rPr>
                <w:b w:val="0"/>
              </w:rPr>
              <w:t xml:space="preserve">     </w:t>
            </w:r>
            <w:r>
              <w:rPr>
                <w:b w:val="0"/>
              </w:rPr>
              <w:t>Bigmouth Buffalo</w:t>
            </w:r>
          </w:p>
          <w:p w14:paraId="07D9723C" w14:textId="05A2F920" w:rsidR="00420C32" w:rsidRPr="005D74F9" w:rsidRDefault="00420C32" w:rsidP="00D678DB">
            <w:pPr>
              <w:rPr>
                <w:b w:val="0"/>
              </w:rPr>
            </w:pPr>
            <w:r>
              <w:rPr>
                <w:b w:val="0"/>
              </w:rPr>
              <w:t xml:space="preserve">     </w:t>
            </w:r>
            <w:r w:rsidR="00875FA9">
              <w:rPr>
                <w:b w:val="0"/>
              </w:rPr>
              <w:t>Common Carp</w:t>
            </w:r>
          </w:p>
          <w:p w14:paraId="3C0025B0" w14:textId="77777777" w:rsidR="00420C32" w:rsidRPr="005D74F9" w:rsidRDefault="00420C32" w:rsidP="00D678DB">
            <w:pPr>
              <w:rPr>
                <w:b w:val="0"/>
              </w:rPr>
            </w:pPr>
            <w:r w:rsidRPr="005D74F9">
              <w:rPr>
                <w:b w:val="0"/>
              </w:rPr>
              <w:t xml:space="preserve">     Largemouth Bass</w:t>
            </w:r>
          </w:p>
          <w:p w14:paraId="6CB2AC1F" w14:textId="65AACA58" w:rsidR="00875FA9" w:rsidRPr="005D74F9" w:rsidRDefault="00420C32" w:rsidP="00875FA9">
            <w:pPr>
              <w:rPr>
                <w:bCs w:val="0"/>
              </w:rPr>
            </w:pPr>
            <w:r w:rsidRPr="005D74F9">
              <w:rPr>
                <w:b w:val="0"/>
              </w:rPr>
              <w:t xml:space="preserve">     Northern Pike</w:t>
            </w:r>
          </w:p>
          <w:p w14:paraId="1C96F0CF" w14:textId="47C538F8" w:rsidR="00420C32" w:rsidRPr="005D74F9" w:rsidRDefault="00875FA9" w:rsidP="00D678DB">
            <w:pPr>
              <w:rPr>
                <w:b w:val="0"/>
              </w:rPr>
            </w:pPr>
            <w:r>
              <w:rPr>
                <w:b w:val="0"/>
              </w:rPr>
              <w:t xml:space="preserve">     </w:t>
            </w:r>
            <w:r w:rsidR="00420C32" w:rsidRPr="005D74F9">
              <w:rPr>
                <w:b w:val="0"/>
              </w:rPr>
              <w:t>Walleye</w:t>
            </w:r>
          </w:p>
          <w:p w14:paraId="65A0E78D" w14:textId="67BFBAAB" w:rsidR="00420C32" w:rsidRPr="005D74F9" w:rsidRDefault="00420C32" w:rsidP="00D678DB">
            <w:pPr>
              <w:rPr>
                <w:b w:val="0"/>
              </w:rPr>
            </w:pPr>
            <w:r w:rsidRPr="005D74F9">
              <w:rPr>
                <w:b w:val="0"/>
              </w:rPr>
              <w:t xml:space="preserve">     White </w:t>
            </w:r>
            <w:r w:rsidR="00875FA9">
              <w:rPr>
                <w:b w:val="0"/>
              </w:rPr>
              <w:t>Bass</w:t>
            </w:r>
          </w:p>
          <w:p w14:paraId="5786558B" w14:textId="77777777" w:rsidR="00875FA9" w:rsidRDefault="00420C32" w:rsidP="00875FA9">
            <w:pPr>
              <w:rPr>
                <w:b w:val="0"/>
              </w:rPr>
            </w:pPr>
            <w:r w:rsidRPr="005D74F9">
              <w:rPr>
                <w:b w:val="0"/>
              </w:rPr>
              <w:t xml:space="preserve">     Yellow Bass</w:t>
            </w:r>
          </w:p>
          <w:p w14:paraId="39373BF0" w14:textId="7E066CBC" w:rsidR="00420C32" w:rsidRPr="005D74F9" w:rsidRDefault="00420C32" w:rsidP="00875FA9">
            <w:pPr>
              <w:rPr>
                <w:b w:val="0"/>
              </w:rPr>
            </w:pPr>
            <w:r w:rsidRPr="005D74F9">
              <w:rPr>
                <w:b w:val="0"/>
              </w:rPr>
              <w:t xml:space="preserve">     Yellow Perch</w:t>
            </w:r>
          </w:p>
        </w:tc>
        <w:tc>
          <w:tcPr>
            <w:tcW w:w="494" w:type="pct"/>
            <w:shd w:val="clear" w:color="auto" w:fill="auto"/>
          </w:tcPr>
          <w:p w14:paraId="1703407B"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72CD5D70"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B8678B7" w14:textId="43650986"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0D1D508" w14:textId="3E00CFB5"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0CE65180" w14:textId="4B0F8DC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AD15AD0" w14:textId="67E81EB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4C95D58F"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2B2EB813" w14:textId="6183F3E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3A5884AC" w14:textId="0EB79A3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D73A04A" w14:textId="27913DA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93" w:type="pct"/>
            <w:shd w:val="clear" w:color="auto" w:fill="auto"/>
          </w:tcPr>
          <w:p w14:paraId="37D930F2"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22377A46"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55A9869" w14:textId="6B82EB1C"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p>
          <w:p w14:paraId="3F95CAD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709353A6" w14:textId="046EB6B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EFCF45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p>
          <w:p w14:paraId="2935F915" w14:textId="16B29F9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4</w:t>
            </w:r>
          </w:p>
          <w:p w14:paraId="16A167CF" w14:textId="2489296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918271F" w14:textId="0F40993F"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F2C56DE" w14:textId="3CD4463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70" w:type="pct"/>
            <w:shd w:val="clear" w:color="auto" w:fill="auto"/>
          </w:tcPr>
          <w:p w14:paraId="630D7FC7"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17EBDC52"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E700643" w14:textId="0D0B537A"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8</w:t>
            </w:r>
            <w:r w:rsidR="007140F6">
              <w:t xml:space="preserve"> (81</w:t>
            </w:r>
            <w:r w:rsidR="00420C32">
              <w:t>)</w:t>
            </w:r>
          </w:p>
          <w:p w14:paraId="3AAD1554" w14:textId="73DF414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w:t>
            </w:r>
            <w:r w:rsidR="00420C32">
              <w:t>100</w:t>
            </w:r>
            <w:r w:rsidR="00420C32" w:rsidRPr="005D74F9">
              <w:t>)</w:t>
            </w:r>
          </w:p>
          <w:p w14:paraId="1D17FAF4" w14:textId="4AE5C55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(100</w:t>
            </w:r>
            <w:r w:rsidR="00420C32" w:rsidRPr="005D74F9">
              <w:t>)</w:t>
            </w:r>
          </w:p>
          <w:p w14:paraId="3C032866" w14:textId="516C8319"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(100</w:t>
            </w:r>
            <w:r w:rsidR="00420C32" w:rsidRPr="005D74F9">
              <w:t>)</w:t>
            </w:r>
          </w:p>
          <w:p w14:paraId="6031AF03" w14:textId="5E2EBC1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15</w:t>
            </w:r>
            <w:r w:rsidR="007140F6">
              <w:t xml:space="preserve"> (81</w:t>
            </w:r>
            <w:r w:rsidR="00420C32">
              <w:t>)</w:t>
            </w:r>
          </w:p>
          <w:p w14:paraId="6D13FDBF" w14:textId="0ED522E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r w:rsidR="00420C32">
              <w:t xml:space="preserve"> (</w:t>
            </w:r>
            <w:r w:rsidR="007140F6">
              <w:t>100</w:t>
            </w:r>
            <w:r w:rsidR="00420C32" w:rsidRPr="005D74F9">
              <w:t>)</w:t>
            </w:r>
          </w:p>
          <w:p w14:paraId="32FA8BAA" w14:textId="3347B0DE"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30</w:t>
            </w:r>
            <w:r w:rsidR="007140F6">
              <w:t xml:space="preserve"> (100</w:t>
            </w:r>
            <w:r w:rsidR="00420C32">
              <w:t>)</w:t>
            </w:r>
          </w:p>
          <w:p w14:paraId="0D39E11B" w14:textId="065945C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(100)</w:t>
            </w:r>
          </w:p>
        </w:tc>
        <w:tc>
          <w:tcPr>
            <w:tcW w:w="521" w:type="pct"/>
            <w:shd w:val="clear" w:color="auto" w:fill="auto"/>
          </w:tcPr>
          <w:p w14:paraId="007D6DE7"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66EDE705"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FC49C2F" w14:textId="3AF4328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4</w:t>
            </w:r>
            <w:r w:rsidR="007140F6">
              <w:t xml:space="preserve"> (31</w:t>
            </w:r>
            <w:r w:rsidR="00420C32">
              <w:t>)</w:t>
            </w:r>
          </w:p>
          <w:p w14:paraId="44A8958F" w14:textId="1A43508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w:t>
            </w:r>
            <w:r w:rsidR="007140F6">
              <w:t>92</w:t>
            </w:r>
            <w:r w:rsidR="00420C32" w:rsidRPr="005D74F9">
              <w:t>)</w:t>
            </w:r>
          </w:p>
          <w:p w14:paraId="127E6AAA" w14:textId="63F9AB22"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(50</w:t>
            </w:r>
            <w:r w:rsidR="00420C32" w:rsidRPr="005D74F9">
              <w:t>)</w:t>
            </w:r>
          </w:p>
          <w:p w14:paraId="16CEBBD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14084CBF" w14:textId="1D27601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r w:rsidR="007140F6">
              <w:t xml:space="preserve"> (10</w:t>
            </w:r>
            <w:r w:rsidR="00420C32">
              <w:t>)</w:t>
            </w:r>
          </w:p>
          <w:p w14:paraId="1D74EC9E" w14:textId="1E43983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7140F6">
              <w:t xml:space="preserve"> (67</w:t>
            </w:r>
            <w:r w:rsidR="00420C32" w:rsidRPr="005D74F9">
              <w:t>)</w:t>
            </w:r>
          </w:p>
          <w:p w14:paraId="29A629D7" w14:textId="3E0DB48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1</w:t>
            </w:r>
            <w:r w:rsidR="00875FA9">
              <w:t>5</w:t>
            </w:r>
            <w:r w:rsidR="007140F6">
              <w:t xml:space="preserve"> (35</w:t>
            </w:r>
            <w:r>
              <w:t>)</w:t>
            </w:r>
          </w:p>
          <w:p w14:paraId="56CDA237" w14:textId="5FC744BE"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 (100)</w:t>
            </w:r>
          </w:p>
        </w:tc>
        <w:tc>
          <w:tcPr>
            <w:tcW w:w="759" w:type="pct"/>
            <w:gridSpan w:val="3"/>
            <w:shd w:val="clear" w:color="auto" w:fill="auto"/>
          </w:tcPr>
          <w:p w14:paraId="29D4EC80"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6881C024"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54B51685" w14:textId="4B03FB3E"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(6</w:t>
            </w:r>
            <w:r w:rsidR="00420C32">
              <w:t>)</w:t>
            </w:r>
          </w:p>
          <w:p w14:paraId="422DC64E" w14:textId="483C2C1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29</w:t>
            </w:r>
            <w:r w:rsidR="007140F6">
              <w:t xml:space="preserve"> (83</w:t>
            </w:r>
            <w:r w:rsidR="00420C32" w:rsidRPr="005D74F9">
              <w:t>)</w:t>
            </w:r>
          </w:p>
          <w:p w14:paraId="711D7DF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3757E1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1D71FADD"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38B1BBF7" w14:textId="5BE29CC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(17</w:t>
            </w:r>
            <w:r w:rsidR="00420C32" w:rsidRPr="005D74F9">
              <w:t>)</w:t>
            </w:r>
          </w:p>
          <w:p w14:paraId="0840BE7E" w14:textId="7B73F44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(2</w:t>
            </w:r>
            <w:r w:rsidR="00420C32">
              <w:t>)</w:t>
            </w:r>
          </w:p>
          <w:p w14:paraId="41ED695D" w14:textId="3C93108D" w:rsidR="00875FA9"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444" w:type="pct"/>
            <w:shd w:val="clear" w:color="auto" w:fill="auto"/>
          </w:tcPr>
          <w:p w14:paraId="4BEFE376"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4CF5F511"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12C766CB" w14:textId="77777777" w:rsidR="00420C32"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06BF3684" w14:textId="33B5FFB1"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r w:rsidR="007140F6">
              <w:t xml:space="preserve"> (3</w:t>
            </w:r>
            <w:r w:rsidR="00420C32" w:rsidRPr="005D74F9">
              <w:t>)</w:t>
            </w:r>
          </w:p>
          <w:p w14:paraId="709B255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F46E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E2F7EE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5F255ADC"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371B811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p>
          <w:p w14:paraId="4C42B949" w14:textId="3432577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(0)</w:t>
            </w:r>
          </w:p>
        </w:tc>
        <w:tc>
          <w:tcPr>
            <w:tcW w:w="365" w:type="pct"/>
            <w:gridSpan w:val="2"/>
            <w:shd w:val="clear" w:color="auto" w:fill="auto"/>
          </w:tcPr>
          <w:p w14:paraId="36CAFB9D" w14:textId="77777777" w:rsidR="00420C32" w:rsidRPr="005D74F9" w:rsidRDefault="00420C32" w:rsidP="00D678DB">
            <w:pPr>
              <w:cnfStyle w:val="000000000000" w:firstRow="0" w:lastRow="0" w:firstColumn="0" w:lastColumn="0" w:oddVBand="0" w:evenVBand="0" w:oddHBand="0" w:evenHBand="0" w:firstRowFirstColumn="0" w:firstRowLastColumn="0" w:lastRowFirstColumn="0" w:lastRowLastColumn="0"/>
            </w:pPr>
          </w:p>
          <w:p w14:paraId="24238490" w14:textId="77777777" w:rsidR="00420C32" w:rsidRDefault="00420C32" w:rsidP="00D678DB">
            <w:pPr>
              <w:jc w:val="right"/>
              <w:cnfStyle w:val="000000000000" w:firstRow="0" w:lastRow="0" w:firstColumn="0" w:lastColumn="0" w:oddVBand="0" w:evenVBand="0" w:oddHBand="0" w:evenHBand="0" w:firstRowFirstColumn="0" w:firstRowLastColumn="0" w:lastRowFirstColumn="0" w:lastRowLastColumn="0"/>
            </w:pPr>
          </w:p>
          <w:p w14:paraId="01A14994" w14:textId="57101CE2" w:rsidR="00420C32" w:rsidRDefault="00875FA9" w:rsidP="00D678DB">
            <w:pPr>
              <w:jc w:val="right"/>
              <w:cnfStyle w:val="000000000000" w:firstRow="0" w:lastRow="0" w:firstColumn="0" w:lastColumn="0" w:oddVBand="0" w:evenVBand="0" w:oddHBand="0" w:evenHBand="0" w:firstRowFirstColumn="0" w:firstRowLastColumn="0" w:lastRowFirstColumn="0" w:lastRowLastColumn="0"/>
            </w:pPr>
            <w:r>
              <w:t>16</w:t>
            </w:r>
          </w:p>
          <w:p w14:paraId="23906E43" w14:textId="237218FC"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37</w:t>
            </w:r>
          </w:p>
          <w:p w14:paraId="76E2BC5B" w14:textId="36612D82"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w:t>
            </w:r>
          </w:p>
          <w:p w14:paraId="7360E75A" w14:textId="3C96989A"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w:t>
            </w:r>
          </w:p>
          <w:p w14:paraId="67986CB1" w14:textId="500E2229"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21</w:t>
            </w:r>
          </w:p>
          <w:p w14:paraId="5D8EAC06" w14:textId="65BA9136"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6</w:t>
            </w:r>
          </w:p>
          <w:p w14:paraId="456A4755" w14:textId="3AA331E8"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46</w:t>
            </w:r>
          </w:p>
          <w:p w14:paraId="7E4DB0EE" w14:textId="154A258A" w:rsidR="00420C32" w:rsidRPr="005D74F9" w:rsidRDefault="00875FA9" w:rsidP="00875FA9">
            <w:pPr>
              <w:jc w:val="right"/>
              <w:cnfStyle w:val="000000000000" w:firstRow="0" w:lastRow="0" w:firstColumn="0" w:lastColumn="0" w:oddVBand="0" w:evenVBand="0" w:oddHBand="0" w:evenHBand="0" w:firstRowFirstColumn="0" w:firstRowLastColumn="0" w:lastRowFirstColumn="0" w:lastRowLastColumn="0"/>
            </w:pPr>
            <w:r>
              <w:t>1</w:t>
            </w:r>
          </w:p>
        </w:tc>
        <w:tc>
          <w:tcPr>
            <w:tcW w:w="342" w:type="pct"/>
            <w:gridSpan w:val="2"/>
            <w:shd w:val="clear" w:color="auto" w:fill="auto"/>
          </w:tcPr>
          <w:p w14:paraId="0589871C"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rPr>
                <w:i/>
              </w:rPr>
            </w:pPr>
          </w:p>
        </w:tc>
      </w:tr>
      <w:tr w:rsidR="00420C32" w:rsidRPr="00977B47" w14:paraId="21F92C1F" w14:textId="77777777" w:rsidTr="00D678DB">
        <w:trPr>
          <w:gridAfter w:val="1"/>
          <w:cnfStyle w:val="000000100000" w:firstRow="0" w:lastRow="0" w:firstColumn="0" w:lastColumn="0" w:oddVBand="0" w:evenVBand="0" w:oddHBand="1" w:evenHBand="0" w:firstRowFirstColumn="0" w:firstRowLastColumn="0" w:lastRowFirstColumn="0" w:lastRowLastColumn="0"/>
          <w:wAfter w:w="67" w:type="pct"/>
          <w:trHeight w:val="508"/>
          <w:jc w:val="center"/>
        </w:trPr>
        <w:tc>
          <w:tcPr>
            <w:cnfStyle w:val="001000000000" w:firstRow="0" w:lastRow="0" w:firstColumn="1" w:lastColumn="0" w:oddVBand="0" w:evenVBand="0" w:oddHBand="0" w:evenHBand="0" w:firstRowFirstColumn="0" w:firstRowLastColumn="0" w:lastRowFirstColumn="0" w:lastRowLastColumn="0"/>
            <w:tcW w:w="1045" w:type="pct"/>
            <w:shd w:val="clear" w:color="auto" w:fill="auto"/>
          </w:tcPr>
          <w:p w14:paraId="0F2048A2" w14:textId="77777777" w:rsidR="00420C32" w:rsidRPr="005D74F9" w:rsidRDefault="00420C32" w:rsidP="00D678DB">
            <w:r w:rsidRPr="005D74F9">
              <w:t>South Twin Lake</w:t>
            </w:r>
          </w:p>
          <w:p w14:paraId="6CB24A42" w14:textId="335BF205" w:rsidR="001D7269" w:rsidRDefault="00420C32" w:rsidP="00D678DB">
            <w:pPr>
              <w:rPr>
                <w:b w:val="0"/>
              </w:rPr>
            </w:pPr>
            <w:r w:rsidRPr="005D74F9">
              <w:rPr>
                <w:b w:val="0"/>
              </w:rPr>
              <w:t xml:space="preserve">     </w:t>
            </w:r>
            <w:r w:rsidR="001D7269">
              <w:rPr>
                <w:b w:val="0"/>
              </w:rPr>
              <w:t>Bigmouth Buffalo</w:t>
            </w:r>
          </w:p>
          <w:p w14:paraId="648F1FC7" w14:textId="4BDD1077" w:rsidR="00420C32" w:rsidRPr="005D74F9" w:rsidRDefault="001D7269" w:rsidP="00D678DB">
            <w:pPr>
              <w:rPr>
                <w:b w:val="0"/>
              </w:rPr>
            </w:pPr>
            <w:r>
              <w:rPr>
                <w:b w:val="0"/>
              </w:rPr>
              <w:t xml:space="preserve">     </w:t>
            </w:r>
            <w:r w:rsidR="00420C32" w:rsidRPr="005D74F9">
              <w:rPr>
                <w:b w:val="0"/>
              </w:rPr>
              <w:t>Black Bullhead</w:t>
            </w:r>
          </w:p>
          <w:p w14:paraId="61C30695" w14:textId="5BA56A12" w:rsidR="00420C32" w:rsidRDefault="00420C32" w:rsidP="00D678DB">
            <w:pPr>
              <w:rPr>
                <w:b w:val="0"/>
              </w:rPr>
            </w:pPr>
            <w:r w:rsidRPr="005D74F9">
              <w:rPr>
                <w:b w:val="0"/>
              </w:rPr>
              <w:t xml:space="preserve">     </w:t>
            </w:r>
            <w:r w:rsidR="001D7269">
              <w:rPr>
                <w:b w:val="0"/>
              </w:rPr>
              <w:t>Brown Bullhead</w:t>
            </w:r>
          </w:p>
          <w:p w14:paraId="11E0748C" w14:textId="77777777" w:rsidR="00420C32" w:rsidRPr="005D74F9" w:rsidRDefault="00420C32" w:rsidP="00D678DB">
            <w:pPr>
              <w:rPr>
                <w:b w:val="0"/>
              </w:rPr>
            </w:pPr>
            <w:r>
              <w:rPr>
                <w:b w:val="0"/>
              </w:rPr>
              <w:t xml:space="preserve">     Common Carp</w:t>
            </w:r>
          </w:p>
          <w:p w14:paraId="3696FD12" w14:textId="0351C8FA" w:rsidR="00420C32" w:rsidRPr="005D74F9" w:rsidRDefault="00420C32" w:rsidP="001D7269">
            <w:pPr>
              <w:rPr>
                <w:b w:val="0"/>
              </w:rPr>
            </w:pPr>
            <w:r w:rsidRPr="005D74F9">
              <w:rPr>
                <w:b w:val="0"/>
              </w:rPr>
              <w:t xml:space="preserve">     Freshwater Drum</w:t>
            </w:r>
          </w:p>
          <w:p w14:paraId="59775CCD" w14:textId="43DB9CD4" w:rsidR="00420C32" w:rsidRPr="005D74F9" w:rsidRDefault="00420C32" w:rsidP="00D678DB">
            <w:pPr>
              <w:rPr>
                <w:b w:val="0"/>
              </w:rPr>
            </w:pPr>
            <w:r w:rsidRPr="005D74F9">
              <w:rPr>
                <w:b w:val="0"/>
              </w:rPr>
              <w:t xml:space="preserve">     </w:t>
            </w:r>
            <w:r w:rsidR="001D7269">
              <w:rPr>
                <w:b w:val="0"/>
              </w:rPr>
              <w:t>Walleye</w:t>
            </w:r>
          </w:p>
          <w:p w14:paraId="53300654" w14:textId="60716873" w:rsidR="00420C32" w:rsidRPr="005D74F9" w:rsidRDefault="00420C32" w:rsidP="00D678DB">
            <w:pPr>
              <w:rPr>
                <w:b w:val="0"/>
              </w:rPr>
            </w:pPr>
            <w:r w:rsidRPr="005D74F9">
              <w:rPr>
                <w:b w:val="0"/>
              </w:rPr>
              <w:t xml:space="preserve">     </w:t>
            </w:r>
            <w:r w:rsidR="001D7269">
              <w:rPr>
                <w:b w:val="0"/>
              </w:rPr>
              <w:t>White Crappie</w:t>
            </w:r>
          </w:p>
          <w:p w14:paraId="746FA6E5" w14:textId="2C8B1160" w:rsidR="00420C32" w:rsidRDefault="00420C32" w:rsidP="00D678DB">
            <w:pPr>
              <w:rPr>
                <w:b w:val="0"/>
              </w:rPr>
            </w:pPr>
            <w:r w:rsidRPr="005D74F9">
              <w:rPr>
                <w:b w:val="0"/>
              </w:rPr>
              <w:t xml:space="preserve">     Yellow B</w:t>
            </w:r>
            <w:r w:rsidR="001D7269">
              <w:rPr>
                <w:b w:val="0"/>
              </w:rPr>
              <w:t>ass</w:t>
            </w:r>
          </w:p>
          <w:p w14:paraId="7A628BFC" w14:textId="7FF992AD" w:rsidR="00420C32" w:rsidRPr="005D74F9" w:rsidRDefault="00420C32" w:rsidP="00D678DB">
            <w:pPr>
              <w:rPr>
                <w:b w:val="0"/>
              </w:rPr>
            </w:pPr>
            <w:r>
              <w:rPr>
                <w:b w:val="0"/>
              </w:rPr>
              <w:t xml:space="preserve">  </w:t>
            </w:r>
            <w:r w:rsidR="001D7269">
              <w:rPr>
                <w:b w:val="0"/>
              </w:rPr>
              <w:t xml:space="preserve">   Yellow Perch</w:t>
            </w:r>
          </w:p>
        </w:tc>
        <w:tc>
          <w:tcPr>
            <w:tcW w:w="494" w:type="pct"/>
            <w:shd w:val="clear" w:color="auto" w:fill="auto"/>
          </w:tcPr>
          <w:p w14:paraId="31A138D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110F2292" w14:textId="6F70B6F8"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0CADFBEE" w14:textId="1210D123"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p w14:paraId="09A6987B" w14:textId="2046EC5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573450F1" w14:textId="39DD909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w:t>
            </w:r>
          </w:p>
          <w:p w14:paraId="64B0EEC8" w14:textId="445347D0"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0</w:t>
            </w:r>
          </w:p>
          <w:p w14:paraId="72C56377" w14:textId="2308004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p>
          <w:p w14:paraId="1985D34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w:t>
            </w:r>
          </w:p>
          <w:p w14:paraId="3E062461" w14:textId="1C0F0809"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p w14:paraId="0CAE66D2" w14:textId="50B54369"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p>
        </w:tc>
        <w:tc>
          <w:tcPr>
            <w:tcW w:w="493" w:type="pct"/>
            <w:shd w:val="clear" w:color="auto" w:fill="auto"/>
          </w:tcPr>
          <w:p w14:paraId="19AB480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AF60D4D" w14:textId="28B5A0B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57</w:t>
            </w:r>
          </w:p>
          <w:p w14:paraId="2C6932FE" w14:textId="739FBEA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34</w:t>
            </w:r>
          </w:p>
          <w:p w14:paraId="5AD602F4" w14:textId="5840624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p>
          <w:p w14:paraId="5F3C2BD2" w14:textId="0D03269F"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12</w:t>
            </w:r>
          </w:p>
          <w:p w14:paraId="718E0646" w14:textId="5C563A55"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w:t>
            </w:r>
          </w:p>
          <w:p w14:paraId="7093ABB4" w14:textId="1DD27476"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6C2F1764" w14:textId="674D951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p w14:paraId="65A15308" w14:textId="0D5999AE"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25</w:t>
            </w:r>
          </w:p>
          <w:p w14:paraId="78FB55E9" w14:textId="4DCA94E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w:t>
            </w:r>
          </w:p>
        </w:tc>
        <w:tc>
          <w:tcPr>
            <w:tcW w:w="470" w:type="pct"/>
            <w:shd w:val="clear" w:color="auto" w:fill="auto"/>
          </w:tcPr>
          <w:p w14:paraId="5D1BBD16"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0C31CF22" w14:textId="0499BE8C"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167</w:t>
            </w:r>
            <w:r w:rsidR="007140F6">
              <w:t xml:space="preserve"> (75</w:t>
            </w:r>
            <w:r w:rsidR="00420C32" w:rsidRPr="005D74F9">
              <w:t>)</w:t>
            </w:r>
          </w:p>
          <w:p w14:paraId="6DE4128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1A7DAAC" w14:textId="06C806EB"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4</w:t>
            </w:r>
            <w:r w:rsidR="007140F6">
              <w:t xml:space="preserve"> (36</w:t>
            </w:r>
            <w:r w:rsidR="00420C32" w:rsidRPr="005D74F9">
              <w:t>)</w:t>
            </w:r>
          </w:p>
          <w:p w14:paraId="7F7CEEA5" w14:textId="2CAF93DA"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5</w:t>
            </w:r>
            <w:r w:rsidR="007140F6">
              <w:t xml:space="preserve"> (29</w:t>
            </w:r>
            <w:r w:rsidR="00420C32" w:rsidRPr="005D74F9">
              <w:t>)</w:t>
            </w:r>
          </w:p>
          <w:p w14:paraId="733C4AE2" w14:textId="13341BD5"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1</w:t>
            </w:r>
            <w:r w:rsidR="00420C32">
              <w:t xml:space="preserve"> (100)</w:t>
            </w:r>
          </w:p>
          <w:p w14:paraId="6B11B450" w14:textId="4303E88D"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0 (100</w:t>
            </w:r>
            <w:r w:rsidR="00420C32" w:rsidRPr="005D74F9">
              <w:t>)</w:t>
            </w:r>
          </w:p>
          <w:p w14:paraId="213F56C7" w14:textId="28074441"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3</w:t>
            </w:r>
            <w:r w:rsidR="00875FA9">
              <w:t xml:space="preserve"> (100</w:t>
            </w:r>
            <w:r w:rsidR="00420C32" w:rsidRPr="005D74F9">
              <w:t>)</w:t>
            </w:r>
          </w:p>
          <w:p w14:paraId="15F0D18F" w14:textId="27DC3E32" w:rsidR="00420C32" w:rsidRDefault="001D726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52A4167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521" w:type="pct"/>
            <w:shd w:val="clear" w:color="auto" w:fill="auto"/>
          </w:tcPr>
          <w:p w14:paraId="7BFDCF6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530B9BC2" w14:textId="0EC9BEF2"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7</w:t>
            </w:r>
            <w:r w:rsidR="007140F6">
              <w:t xml:space="preserve"> (3</w:t>
            </w:r>
            <w:r w:rsidR="00420C32" w:rsidRPr="005D74F9">
              <w:t>)</w:t>
            </w:r>
          </w:p>
          <w:p w14:paraId="7F63316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B6BF52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7A9530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0593D82" w14:textId="6A7BD1F5" w:rsidR="00420C32" w:rsidRPr="005D74F9" w:rsidRDefault="001D7269" w:rsidP="001D7269">
            <w:pPr>
              <w:jc w:val="center"/>
              <w:cnfStyle w:val="000000100000" w:firstRow="0" w:lastRow="0" w:firstColumn="0" w:lastColumn="0" w:oddVBand="0" w:evenVBand="0" w:oddHBand="1" w:evenHBand="0" w:firstRowFirstColumn="0" w:firstRowLastColumn="0" w:lastRowFirstColumn="0" w:lastRowLastColumn="0"/>
            </w:pPr>
            <w:r>
              <w:t>0 (</w:t>
            </w:r>
            <w:r w:rsidR="00420C32">
              <w:t>0)</w:t>
            </w:r>
          </w:p>
          <w:p w14:paraId="6A996603" w14:textId="40A6ED10" w:rsidR="00420C32" w:rsidRPr="005D74F9" w:rsidRDefault="001D7269" w:rsidP="00D678DB">
            <w:pPr>
              <w:jc w:val="center"/>
              <w:cnfStyle w:val="000000100000" w:firstRow="0" w:lastRow="0" w:firstColumn="0" w:lastColumn="0" w:oddVBand="0" w:evenVBand="0" w:oddHBand="1" w:evenHBand="0" w:firstRowFirstColumn="0" w:firstRowLastColumn="0" w:lastRowFirstColumn="0" w:lastRowLastColumn="0"/>
            </w:pPr>
            <w:r>
              <w:t>1</w:t>
            </w:r>
            <w:r w:rsidR="00420C32" w:rsidRPr="005D74F9">
              <w:t xml:space="preserve"> (</w:t>
            </w:r>
            <w:r>
              <w:t>10</w:t>
            </w:r>
            <w:r w:rsidR="00420C32" w:rsidRPr="005D74F9">
              <w:t>0)</w:t>
            </w:r>
          </w:p>
          <w:p w14:paraId="19EB6D5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CF4E51" w14:textId="37848F5D" w:rsidR="00420C32" w:rsidRDefault="00875FA9" w:rsidP="00D678DB">
            <w:pPr>
              <w:jc w:val="center"/>
              <w:cnfStyle w:val="000000100000" w:firstRow="0" w:lastRow="0" w:firstColumn="0" w:lastColumn="0" w:oddVBand="0" w:evenVBand="0" w:oddHBand="1" w:evenHBand="0" w:firstRowFirstColumn="0" w:firstRowLastColumn="0" w:lastRowFirstColumn="0" w:lastRowLastColumn="0"/>
            </w:pPr>
            <w:r>
              <w:t>0 (0</w:t>
            </w:r>
            <w:r w:rsidR="00420C32" w:rsidRPr="005D74F9">
              <w:t>)</w:t>
            </w:r>
          </w:p>
          <w:p w14:paraId="66FC68D8"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759" w:type="pct"/>
            <w:gridSpan w:val="3"/>
            <w:shd w:val="clear" w:color="auto" w:fill="auto"/>
          </w:tcPr>
          <w:p w14:paraId="7C4F0433"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7E6121A5"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F54A05D"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98FF8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348ECB1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82E62E" w14:textId="0B3F6178"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 (0)</w:t>
            </w:r>
          </w:p>
          <w:p w14:paraId="40C548E1"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6B89B53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CFA7BF1" w14:textId="77777777" w:rsidR="00420C32"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71886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444" w:type="pct"/>
            <w:shd w:val="clear" w:color="auto" w:fill="auto"/>
          </w:tcPr>
          <w:p w14:paraId="2E8B4FBB"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p>
          <w:p w14:paraId="317E9120"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F924A7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0A3EDEBE"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F3E502"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E44756B" w14:textId="71BB6B41" w:rsidR="00420C32" w:rsidRPr="005D74F9" w:rsidRDefault="00420C32" w:rsidP="001D7269">
            <w:pPr>
              <w:jc w:val="center"/>
              <w:cnfStyle w:val="000000100000" w:firstRow="0" w:lastRow="0" w:firstColumn="0" w:lastColumn="0" w:oddVBand="0" w:evenVBand="0" w:oddHBand="1" w:evenHBand="0" w:firstRowFirstColumn="0" w:firstRowLastColumn="0" w:lastRowFirstColumn="0" w:lastRowLastColumn="0"/>
            </w:pPr>
            <w:r>
              <w:t>0 (0)</w:t>
            </w:r>
          </w:p>
          <w:p w14:paraId="43594344"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7666C9"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23521A1E" w14:textId="77777777" w:rsidR="00420C32" w:rsidRDefault="00420C32" w:rsidP="00D678DB">
            <w:pPr>
              <w:jc w:val="center"/>
              <w:cnfStyle w:val="000000100000" w:firstRow="0" w:lastRow="0" w:firstColumn="0" w:lastColumn="0" w:oddVBand="0" w:evenVBand="0" w:oddHBand="1" w:evenHBand="0" w:firstRowFirstColumn="0" w:firstRowLastColumn="0" w:lastRowFirstColumn="0" w:lastRowLastColumn="0"/>
            </w:pPr>
            <w:r w:rsidRPr="005D74F9">
              <w:t>0 (0)</w:t>
            </w:r>
          </w:p>
          <w:p w14:paraId="1FC0B65C" w14:textId="77777777" w:rsidR="00420C32" w:rsidRPr="005D74F9" w:rsidRDefault="00420C32" w:rsidP="00D678DB">
            <w:pPr>
              <w:jc w:val="center"/>
              <w:cnfStyle w:val="000000100000" w:firstRow="0" w:lastRow="0" w:firstColumn="0" w:lastColumn="0" w:oddVBand="0" w:evenVBand="0" w:oddHBand="1" w:evenHBand="0" w:firstRowFirstColumn="0" w:firstRowLastColumn="0" w:lastRowFirstColumn="0" w:lastRowLastColumn="0"/>
            </w:pPr>
            <w:r>
              <w:t>0 (0)</w:t>
            </w:r>
          </w:p>
        </w:tc>
        <w:tc>
          <w:tcPr>
            <w:tcW w:w="365" w:type="pct"/>
            <w:gridSpan w:val="2"/>
            <w:shd w:val="clear" w:color="auto" w:fill="auto"/>
          </w:tcPr>
          <w:p w14:paraId="3F20A982"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pPr>
          </w:p>
          <w:p w14:paraId="6313C202" w14:textId="4BFE59A7"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231</w:t>
            </w:r>
          </w:p>
          <w:p w14:paraId="0806A225" w14:textId="0C9FC860"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35</w:t>
            </w:r>
          </w:p>
          <w:p w14:paraId="018709A3" w14:textId="1342E278"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11</w:t>
            </w:r>
          </w:p>
          <w:p w14:paraId="34895B6D" w14:textId="343CD87C"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22</w:t>
            </w:r>
          </w:p>
          <w:p w14:paraId="062FC7E8" w14:textId="40B888D3" w:rsidR="00420C32" w:rsidRPr="005D74F9" w:rsidRDefault="00875FA9" w:rsidP="001D7269">
            <w:pPr>
              <w:jc w:val="right"/>
              <w:cnfStyle w:val="000000100000" w:firstRow="0" w:lastRow="0" w:firstColumn="0" w:lastColumn="0" w:oddVBand="0" w:evenVBand="0" w:oddHBand="1" w:evenHBand="0" w:firstRowFirstColumn="0" w:firstRowLastColumn="0" w:lastRowFirstColumn="0" w:lastRowLastColumn="0"/>
            </w:pPr>
            <w:r>
              <w:t>1</w:t>
            </w:r>
          </w:p>
          <w:p w14:paraId="7214CEBE" w14:textId="7DD8F30C"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4</w:t>
            </w:r>
          </w:p>
          <w:p w14:paraId="234C4975" w14:textId="703ADD8E"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3</w:t>
            </w:r>
          </w:p>
          <w:p w14:paraId="40AADFDA" w14:textId="5975DA40" w:rsidR="00420C32" w:rsidRDefault="00875FA9" w:rsidP="00D678DB">
            <w:pPr>
              <w:jc w:val="right"/>
              <w:cnfStyle w:val="000000100000" w:firstRow="0" w:lastRow="0" w:firstColumn="0" w:lastColumn="0" w:oddVBand="0" w:evenVBand="0" w:oddHBand="1" w:evenHBand="0" w:firstRowFirstColumn="0" w:firstRowLastColumn="0" w:lastRowFirstColumn="0" w:lastRowLastColumn="0"/>
            </w:pPr>
            <w:r>
              <w:t>26</w:t>
            </w:r>
          </w:p>
          <w:p w14:paraId="765A7992" w14:textId="3A10E722" w:rsidR="00420C32" w:rsidRPr="005D74F9" w:rsidRDefault="00875FA9" w:rsidP="00D678DB">
            <w:pPr>
              <w:jc w:val="right"/>
              <w:cnfStyle w:val="000000100000" w:firstRow="0" w:lastRow="0" w:firstColumn="0" w:lastColumn="0" w:oddVBand="0" w:evenVBand="0" w:oddHBand="1" w:evenHBand="0" w:firstRowFirstColumn="0" w:firstRowLastColumn="0" w:lastRowFirstColumn="0" w:lastRowLastColumn="0"/>
            </w:pPr>
            <w:r>
              <w:t>1</w:t>
            </w:r>
          </w:p>
        </w:tc>
        <w:tc>
          <w:tcPr>
            <w:tcW w:w="342" w:type="pct"/>
            <w:gridSpan w:val="2"/>
            <w:shd w:val="clear" w:color="auto" w:fill="auto"/>
          </w:tcPr>
          <w:p w14:paraId="07F6CBE8" w14:textId="77777777" w:rsidR="00420C32" w:rsidRPr="005D74F9" w:rsidRDefault="00420C32" w:rsidP="00D678DB">
            <w:pPr>
              <w:jc w:val="right"/>
              <w:cnfStyle w:val="000000100000" w:firstRow="0" w:lastRow="0" w:firstColumn="0" w:lastColumn="0" w:oddVBand="0" w:evenVBand="0" w:oddHBand="1" w:evenHBand="0" w:firstRowFirstColumn="0" w:firstRowLastColumn="0" w:lastRowFirstColumn="0" w:lastRowLastColumn="0"/>
              <w:rPr>
                <w:i/>
              </w:rPr>
            </w:pPr>
          </w:p>
        </w:tc>
      </w:tr>
      <w:tr w:rsidR="00420C32" w:rsidRPr="00977B47" w14:paraId="441B28F6" w14:textId="77777777" w:rsidTr="00A4104C">
        <w:trPr>
          <w:gridAfter w:val="1"/>
          <w:wAfter w:w="67" w:type="pct"/>
          <w:trHeight w:val="3213"/>
          <w:jc w:val="center"/>
        </w:trPr>
        <w:tc>
          <w:tcPr>
            <w:cnfStyle w:val="001000000000" w:firstRow="0" w:lastRow="0" w:firstColumn="1" w:lastColumn="0" w:oddVBand="0" w:evenVBand="0" w:oddHBand="0" w:evenHBand="0" w:firstRowFirstColumn="0" w:firstRowLastColumn="0" w:lastRowFirstColumn="0" w:lastRowLastColumn="0"/>
            <w:tcW w:w="1045" w:type="pct"/>
            <w:tcBorders>
              <w:bottom w:val="single" w:sz="4" w:space="0" w:color="auto"/>
            </w:tcBorders>
            <w:shd w:val="clear" w:color="auto" w:fill="auto"/>
          </w:tcPr>
          <w:p w14:paraId="6F1E5483" w14:textId="77777777" w:rsidR="00420C32" w:rsidRPr="005D74F9" w:rsidRDefault="00420C32" w:rsidP="00D678DB">
            <w:r w:rsidRPr="005D74F9">
              <w:t>Storm Lake</w:t>
            </w:r>
          </w:p>
          <w:p w14:paraId="799D08B7" w14:textId="4DC4913C" w:rsidR="00420C32" w:rsidRPr="005D74F9" w:rsidRDefault="00420C32" w:rsidP="00D678DB">
            <w:pPr>
              <w:rPr>
                <w:b w:val="0"/>
              </w:rPr>
            </w:pPr>
            <w:r w:rsidRPr="005D74F9">
              <w:rPr>
                <w:b w:val="0"/>
              </w:rPr>
              <w:t xml:space="preserve">     </w:t>
            </w:r>
            <w:r w:rsidR="00875FA9">
              <w:rPr>
                <w:b w:val="0"/>
              </w:rPr>
              <w:t>Bigmouth Buffalo</w:t>
            </w:r>
          </w:p>
          <w:p w14:paraId="186460AD" w14:textId="77777777" w:rsidR="00420C32" w:rsidRPr="005D74F9" w:rsidRDefault="00420C32" w:rsidP="00D678DB">
            <w:pPr>
              <w:rPr>
                <w:b w:val="0"/>
              </w:rPr>
            </w:pPr>
            <w:r w:rsidRPr="005D74F9">
              <w:rPr>
                <w:b w:val="0"/>
              </w:rPr>
              <w:t xml:space="preserve">     Bluegill</w:t>
            </w:r>
          </w:p>
          <w:p w14:paraId="5DDD7AA1" w14:textId="77777777" w:rsidR="00420C32" w:rsidRDefault="00420C32" w:rsidP="00D678DB">
            <w:pPr>
              <w:rPr>
                <w:b w:val="0"/>
              </w:rPr>
            </w:pPr>
            <w:r w:rsidRPr="005D74F9">
              <w:rPr>
                <w:b w:val="0"/>
              </w:rPr>
              <w:t xml:space="preserve">     Channel Catfish</w:t>
            </w:r>
          </w:p>
          <w:p w14:paraId="14B64BA8" w14:textId="296CD5FE" w:rsidR="00420C32" w:rsidRPr="005D74F9" w:rsidRDefault="00875FA9" w:rsidP="00D678DB">
            <w:pPr>
              <w:rPr>
                <w:b w:val="0"/>
              </w:rPr>
            </w:pPr>
            <w:r>
              <w:rPr>
                <w:b w:val="0"/>
              </w:rPr>
              <w:t xml:space="preserve">     Common Carp</w:t>
            </w:r>
          </w:p>
          <w:p w14:paraId="3081255A" w14:textId="7F535292" w:rsidR="00420C32" w:rsidRPr="005D74F9" w:rsidRDefault="00875FA9" w:rsidP="00D678DB">
            <w:pPr>
              <w:rPr>
                <w:b w:val="0"/>
              </w:rPr>
            </w:pPr>
            <w:r>
              <w:rPr>
                <w:b w:val="0"/>
              </w:rPr>
              <w:t xml:space="preserve">     Gizzard Shad</w:t>
            </w:r>
          </w:p>
          <w:p w14:paraId="64EB876A" w14:textId="3D54B065" w:rsidR="00420C32" w:rsidRPr="005D74F9" w:rsidRDefault="00875FA9" w:rsidP="00875FA9">
            <w:pPr>
              <w:rPr>
                <w:b w:val="0"/>
              </w:rPr>
            </w:pPr>
            <w:r>
              <w:rPr>
                <w:b w:val="0"/>
              </w:rPr>
              <w:t xml:space="preserve">     Smallmouth</w:t>
            </w:r>
            <w:r w:rsidR="00420C32" w:rsidRPr="005D74F9">
              <w:rPr>
                <w:b w:val="0"/>
              </w:rPr>
              <w:t xml:space="preserve"> Bass</w:t>
            </w:r>
          </w:p>
          <w:p w14:paraId="3AB6D8F5" w14:textId="77777777" w:rsidR="00420C32" w:rsidRPr="005D74F9" w:rsidRDefault="00420C32" w:rsidP="00D678DB">
            <w:pPr>
              <w:rPr>
                <w:b w:val="0"/>
              </w:rPr>
            </w:pPr>
            <w:r w:rsidRPr="005D74F9">
              <w:rPr>
                <w:b w:val="0"/>
              </w:rPr>
              <w:t xml:space="preserve">     Walleye</w:t>
            </w:r>
          </w:p>
          <w:p w14:paraId="13ADF49E" w14:textId="77777777" w:rsidR="00420C32" w:rsidRPr="005D74F9" w:rsidRDefault="00420C32" w:rsidP="00D678DB">
            <w:pPr>
              <w:rPr>
                <w:b w:val="0"/>
              </w:rPr>
            </w:pPr>
            <w:r w:rsidRPr="005D74F9">
              <w:rPr>
                <w:b w:val="0"/>
              </w:rPr>
              <w:t xml:space="preserve">     White Bass</w:t>
            </w:r>
          </w:p>
          <w:p w14:paraId="138DFB10" w14:textId="42FA9D1C" w:rsidR="00420C32" w:rsidRPr="005D74F9" w:rsidRDefault="00420C32" w:rsidP="00D678DB">
            <w:pPr>
              <w:rPr>
                <w:b w:val="0"/>
              </w:rPr>
            </w:pPr>
            <w:r w:rsidRPr="005D74F9">
              <w:rPr>
                <w:b w:val="0"/>
              </w:rPr>
              <w:t xml:space="preserve">     White </w:t>
            </w:r>
            <w:r w:rsidR="00875FA9">
              <w:rPr>
                <w:b w:val="0"/>
              </w:rPr>
              <w:t>Sucker</w:t>
            </w:r>
          </w:p>
          <w:p w14:paraId="48E547FD" w14:textId="77777777" w:rsidR="00420C32" w:rsidRPr="005D74F9" w:rsidRDefault="00420C32" w:rsidP="00D678DB">
            <w:pPr>
              <w:rPr>
                <w:b w:val="0"/>
              </w:rPr>
            </w:pPr>
            <w:r w:rsidRPr="005D74F9">
              <w:rPr>
                <w:b w:val="0"/>
              </w:rPr>
              <w:t xml:space="preserve">     Yellow Perch</w:t>
            </w:r>
          </w:p>
        </w:tc>
        <w:tc>
          <w:tcPr>
            <w:tcW w:w="494" w:type="pct"/>
            <w:tcBorders>
              <w:bottom w:val="single" w:sz="4" w:space="0" w:color="auto"/>
            </w:tcBorders>
            <w:shd w:val="clear" w:color="auto" w:fill="auto"/>
          </w:tcPr>
          <w:p w14:paraId="1F0791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0055496B" w14:textId="54890400"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2EE343C" w14:textId="7563944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756BBA3" w14:textId="7DD6358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5693C47" w14:textId="04B1D44F"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313A1E06" w14:textId="1384BE6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D9EA8CB" w14:textId="77DC5195"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ABE3AB3" w14:textId="08CBC90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EDEE5C2" w14:textId="19C48B48"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6820F933" w14:textId="01FE638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5E54FF2C" w14:textId="62A43120" w:rsidR="00420C32" w:rsidRPr="005D74F9" w:rsidRDefault="00875FA9" w:rsidP="00875FA9">
            <w:pPr>
              <w:jc w:val="center"/>
              <w:cnfStyle w:val="000000000000" w:firstRow="0" w:lastRow="0" w:firstColumn="0" w:lastColumn="0" w:oddVBand="0" w:evenVBand="0" w:oddHBand="0" w:evenHBand="0" w:firstRowFirstColumn="0" w:firstRowLastColumn="0" w:lastRowFirstColumn="0" w:lastRowLastColumn="0"/>
            </w:pPr>
            <w:r>
              <w:t>2</w:t>
            </w:r>
          </w:p>
        </w:tc>
        <w:tc>
          <w:tcPr>
            <w:tcW w:w="493" w:type="pct"/>
            <w:tcBorders>
              <w:bottom w:val="single" w:sz="4" w:space="0" w:color="auto"/>
            </w:tcBorders>
            <w:shd w:val="clear" w:color="auto" w:fill="auto"/>
          </w:tcPr>
          <w:p w14:paraId="7DCE1472"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30F9C2A" w14:textId="49B72FB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8E6CA9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w:t>
            </w:r>
          </w:p>
          <w:p w14:paraId="58F66901" w14:textId="4459CD82"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00273205" w14:textId="5929C0A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w:t>
            </w:r>
          </w:p>
          <w:p w14:paraId="7AB69772" w14:textId="11014C93"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9DCE202" w14:textId="38450B32"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1</w:t>
            </w:r>
          </w:p>
          <w:p w14:paraId="39D736AD" w14:textId="1A699AF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10595D6C" w14:textId="54699AF4"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4F61B227" w14:textId="5E4F108C"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p w14:paraId="71FC6BAA" w14:textId="24AA699D"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p>
        </w:tc>
        <w:tc>
          <w:tcPr>
            <w:tcW w:w="470" w:type="pct"/>
            <w:tcBorders>
              <w:bottom w:val="single" w:sz="4" w:space="0" w:color="auto"/>
            </w:tcBorders>
            <w:shd w:val="clear" w:color="auto" w:fill="auto"/>
          </w:tcPr>
          <w:p w14:paraId="7BBB4F5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5BE0B7AB" w14:textId="27533CD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t xml:space="preserve"> (</w:t>
            </w:r>
            <w:r>
              <w:t>10</w:t>
            </w:r>
            <w:r w:rsidR="00420C32">
              <w:t>0</w:t>
            </w:r>
            <w:r w:rsidR="00420C32" w:rsidRPr="005D74F9">
              <w:t>)</w:t>
            </w:r>
          </w:p>
          <w:p w14:paraId="56F2F1F6" w14:textId="39B5CCFA"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 (100</w:t>
            </w:r>
            <w:r w:rsidR="00420C32" w:rsidRPr="005D74F9">
              <w:t>)</w:t>
            </w:r>
          </w:p>
          <w:p w14:paraId="41395836" w14:textId="404833C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rsidRPr="005D74F9">
              <w:t xml:space="preserve"> (100)</w:t>
            </w:r>
          </w:p>
          <w:p w14:paraId="4FF9F465" w14:textId="0F331AF3" w:rsidR="00420C32" w:rsidRDefault="00875FA9" w:rsidP="00D678DB">
            <w:pPr>
              <w:jc w:val="center"/>
              <w:cnfStyle w:val="000000000000" w:firstRow="0" w:lastRow="0" w:firstColumn="0" w:lastColumn="0" w:oddVBand="0" w:evenVBand="0" w:oddHBand="0" w:evenHBand="0" w:firstRowFirstColumn="0" w:firstRowLastColumn="0" w:lastRowFirstColumn="0" w:lastRowLastColumn="0"/>
            </w:pPr>
            <w:r>
              <w:t>6 (</w:t>
            </w:r>
            <w:r w:rsidR="007140F6">
              <w:t>91</w:t>
            </w:r>
            <w:r>
              <w:t>)</w:t>
            </w:r>
          </w:p>
          <w:p w14:paraId="4321AC4B" w14:textId="269CE926"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3</w:t>
            </w:r>
            <w:r w:rsidR="00420C32">
              <w:t>1</w:t>
            </w:r>
            <w:r w:rsidR="00420C32" w:rsidRPr="005D74F9">
              <w:t xml:space="preserve"> (100)</w:t>
            </w:r>
          </w:p>
          <w:p w14:paraId="7DDB9EC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w:t>
            </w:r>
            <w:r w:rsidRPr="005D74F9">
              <w:t>0)</w:t>
            </w:r>
          </w:p>
          <w:p w14:paraId="6D66F07D" w14:textId="1933FDEC"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2 (100)</w:t>
            </w:r>
          </w:p>
          <w:p w14:paraId="2124CE3E" w14:textId="31D30492"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w:t>
            </w:r>
            <w:r w:rsidR="00875FA9">
              <w:t>10</w:t>
            </w:r>
            <w:r>
              <w:t>0</w:t>
            </w:r>
            <w:r w:rsidRPr="005D74F9">
              <w:t>)</w:t>
            </w:r>
          </w:p>
          <w:p w14:paraId="1C08EA7B" w14:textId="05082EFB" w:rsidR="00420C32" w:rsidRPr="005D74F9" w:rsidRDefault="00875FA9" w:rsidP="00D678DB">
            <w:pPr>
              <w:jc w:val="center"/>
              <w:cnfStyle w:val="000000000000" w:firstRow="0" w:lastRow="0" w:firstColumn="0" w:lastColumn="0" w:oddVBand="0" w:evenVBand="0" w:oddHBand="0" w:evenHBand="0" w:firstRowFirstColumn="0" w:firstRowLastColumn="0" w:lastRowFirstColumn="0" w:lastRowLastColumn="0"/>
            </w:pPr>
            <w:r>
              <w:t>0</w:t>
            </w:r>
            <w:r w:rsidR="00420C32" w:rsidRPr="005D74F9">
              <w:t xml:space="preserve"> (</w:t>
            </w:r>
            <w:r>
              <w:t>100</w:t>
            </w:r>
            <w:r w:rsidR="00420C32" w:rsidRPr="005D74F9">
              <w:t>)</w:t>
            </w:r>
          </w:p>
          <w:p w14:paraId="1D182EE0" w14:textId="3FDF7903" w:rsidR="00420C32" w:rsidRPr="005D74F9" w:rsidRDefault="00875FA9" w:rsidP="00875FA9">
            <w:pPr>
              <w:jc w:val="center"/>
              <w:cnfStyle w:val="000000000000" w:firstRow="0" w:lastRow="0" w:firstColumn="0" w:lastColumn="0" w:oddVBand="0" w:evenVBand="0" w:oddHBand="0" w:evenHBand="0" w:firstRowFirstColumn="0" w:firstRowLastColumn="0" w:lastRowFirstColumn="0" w:lastRowLastColumn="0"/>
            </w:pPr>
            <w:r>
              <w:t>0</w:t>
            </w:r>
            <w:r w:rsidR="00420C32">
              <w:t xml:space="preserve"> </w:t>
            </w:r>
            <w:r w:rsidR="00420C32" w:rsidRPr="005D74F9">
              <w:t>(</w:t>
            </w:r>
            <w:r>
              <w:t>0</w:t>
            </w:r>
            <w:r w:rsidR="00420C32" w:rsidRPr="005D74F9">
              <w:t>)</w:t>
            </w:r>
          </w:p>
        </w:tc>
        <w:tc>
          <w:tcPr>
            <w:tcW w:w="521" w:type="pct"/>
            <w:tcBorders>
              <w:bottom w:val="single" w:sz="4" w:space="0" w:color="auto"/>
            </w:tcBorders>
            <w:shd w:val="clear" w:color="auto" w:fill="auto"/>
          </w:tcPr>
          <w:p w14:paraId="43CB1813"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61675C6E"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5551C565" w14:textId="1B100A5F"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w:t>
            </w:r>
            <w:r w:rsidR="00420C32">
              <w:t xml:space="preserve"> (</w:t>
            </w:r>
            <w:r>
              <w:t>10</w:t>
            </w:r>
            <w:r w:rsidR="00420C32">
              <w:t>0</w:t>
            </w:r>
            <w:r w:rsidR="00420C32" w:rsidRPr="005D74F9">
              <w:t>)</w:t>
            </w:r>
          </w:p>
          <w:p w14:paraId="3D0EA0F0" w14:textId="3C5AFF5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0 (</w:t>
            </w:r>
            <w:r w:rsidR="00420C32">
              <w:t>0</w:t>
            </w:r>
            <w:r w:rsidR="00420C32" w:rsidRPr="005D74F9">
              <w:t>)</w:t>
            </w:r>
          </w:p>
          <w:p w14:paraId="7540EA94" w14:textId="194969B8"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15 (</w:t>
            </w:r>
            <w:r w:rsidR="007140F6">
              <w:t>65</w:t>
            </w:r>
            <w:r>
              <w:t>)</w:t>
            </w:r>
          </w:p>
          <w:p w14:paraId="5674365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5563C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 (0</w:t>
            </w:r>
            <w:r w:rsidRPr="005D74F9">
              <w:t>)</w:t>
            </w:r>
          </w:p>
          <w:p w14:paraId="3DE1774D" w14:textId="1AABD364"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 (60)</w:t>
            </w:r>
          </w:p>
          <w:p w14:paraId="0DAA8CAF" w14:textId="68AEF60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56</w:t>
            </w:r>
            <w:r w:rsidR="00420C32">
              <w:t xml:space="preserve"> (</w:t>
            </w:r>
            <w:r>
              <w:t>10</w:t>
            </w:r>
            <w:r w:rsidR="00420C32">
              <w:t>0</w:t>
            </w:r>
            <w:r w:rsidR="00420C32" w:rsidRPr="005D74F9">
              <w:t>)</w:t>
            </w:r>
          </w:p>
          <w:p w14:paraId="62E3C288" w14:textId="1D1908F3"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t>0</w:t>
            </w:r>
            <w:r w:rsidRPr="005D74F9">
              <w:t xml:space="preserve"> (</w:t>
            </w:r>
            <w:r w:rsidR="00A4104C">
              <w:t>10</w:t>
            </w:r>
            <w:r>
              <w:t>0</w:t>
            </w:r>
            <w:r w:rsidRPr="005D74F9">
              <w:t>)</w:t>
            </w:r>
          </w:p>
          <w:p w14:paraId="6DE10497" w14:textId="4F53CED6" w:rsidR="00420C32" w:rsidRPr="005D74F9" w:rsidRDefault="00A4104C" w:rsidP="00875FA9">
            <w:pPr>
              <w:jc w:val="center"/>
              <w:cnfStyle w:val="000000000000" w:firstRow="0" w:lastRow="0" w:firstColumn="0" w:lastColumn="0" w:oddVBand="0" w:evenVBand="0" w:oddHBand="0" w:evenHBand="0" w:firstRowFirstColumn="0" w:firstRowLastColumn="0" w:lastRowFirstColumn="0" w:lastRowLastColumn="0"/>
            </w:pPr>
            <w:r>
              <w:t>0 (0</w:t>
            </w:r>
            <w:r w:rsidR="00420C32" w:rsidRPr="005D74F9">
              <w:t>)</w:t>
            </w:r>
          </w:p>
        </w:tc>
        <w:tc>
          <w:tcPr>
            <w:tcW w:w="759" w:type="pct"/>
            <w:gridSpan w:val="3"/>
            <w:tcBorders>
              <w:bottom w:val="single" w:sz="4" w:space="0" w:color="auto"/>
            </w:tcBorders>
            <w:shd w:val="clear" w:color="auto" w:fill="auto"/>
          </w:tcPr>
          <w:p w14:paraId="6C7A0F36"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21A67C49"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FAC52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16936D7"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4C69A441" w14:textId="154D8542"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0BCF3CC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285AD4F1"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3FA7DBB2" w14:textId="1B7427B5"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2 (40)</w:t>
            </w:r>
          </w:p>
          <w:p w14:paraId="25A413B5" w14:textId="25B61BAF"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 xml:space="preserve">4 </w:t>
            </w:r>
            <w:r w:rsidR="007140F6">
              <w:t>(7</w:t>
            </w:r>
            <w:r w:rsidR="00420C32" w:rsidRPr="005D74F9">
              <w:t>)</w:t>
            </w:r>
          </w:p>
          <w:p w14:paraId="2294CAA4" w14:textId="5C85F807"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1</w:t>
            </w:r>
            <w:r w:rsidR="00420C32">
              <w:t xml:space="preserve"> (</w:t>
            </w:r>
            <w:r>
              <w:t>10</w:t>
            </w:r>
            <w:r w:rsidR="00420C32">
              <w:t>0</w:t>
            </w:r>
            <w:r w:rsidR="00420C32" w:rsidRPr="005D74F9">
              <w:t>)</w:t>
            </w:r>
          </w:p>
          <w:p w14:paraId="3959EA41" w14:textId="23B8EE0B" w:rsidR="00420C32" w:rsidRPr="005D74F9" w:rsidRDefault="00420C32" w:rsidP="00875FA9">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444" w:type="pct"/>
            <w:tcBorders>
              <w:bottom w:val="single" w:sz="4" w:space="0" w:color="auto"/>
            </w:tcBorders>
            <w:shd w:val="clear" w:color="auto" w:fill="auto"/>
          </w:tcPr>
          <w:p w14:paraId="497C9328"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p>
          <w:p w14:paraId="4B2653AD"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1864EE2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1089D5"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C849767" w14:textId="671BD9D0" w:rsidR="00420C32"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65B14154"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C241778"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6FA53C45" w14:textId="4BE4FD26" w:rsidR="00420C32" w:rsidRPr="005D74F9" w:rsidRDefault="00A4104C" w:rsidP="00D678DB">
            <w:pPr>
              <w:jc w:val="center"/>
              <w:cnfStyle w:val="000000000000" w:firstRow="0" w:lastRow="0" w:firstColumn="0" w:lastColumn="0" w:oddVBand="0" w:evenVBand="0" w:oddHBand="0" w:evenHBand="0" w:firstRowFirstColumn="0" w:firstRowLastColumn="0" w:lastRowFirstColumn="0" w:lastRowLastColumn="0"/>
            </w:pPr>
            <w:r>
              <w:t>0 (0)</w:t>
            </w:r>
          </w:p>
          <w:p w14:paraId="31060F9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508FE1C0" w14:textId="77777777" w:rsidR="00420C32" w:rsidRPr="005D74F9" w:rsidRDefault="00420C32" w:rsidP="00D678D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526EA0" w14:textId="3967EAEB" w:rsidR="00420C32" w:rsidRPr="005D74F9" w:rsidRDefault="00420C32" w:rsidP="00875FA9">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5" w:type="pct"/>
            <w:gridSpan w:val="2"/>
            <w:tcBorders>
              <w:bottom w:val="single" w:sz="4" w:space="0" w:color="auto"/>
            </w:tcBorders>
            <w:shd w:val="clear" w:color="auto" w:fill="auto"/>
          </w:tcPr>
          <w:p w14:paraId="526A9AFC" w14:textId="77777777" w:rsidR="00420C32" w:rsidRPr="005D74F9" w:rsidRDefault="00420C32" w:rsidP="00D678DB">
            <w:pPr>
              <w:jc w:val="right"/>
              <w:cnfStyle w:val="000000000000" w:firstRow="0" w:lastRow="0" w:firstColumn="0" w:lastColumn="0" w:oddVBand="0" w:evenVBand="0" w:oddHBand="0" w:evenHBand="0" w:firstRowFirstColumn="0" w:firstRowLastColumn="0" w:lastRowFirstColumn="0" w:lastRowLastColumn="0"/>
            </w:pPr>
          </w:p>
          <w:p w14:paraId="5EC88B7D" w14:textId="0F25E694"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3</w:t>
            </w:r>
          </w:p>
          <w:p w14:paraId="4E9C2CD3" w14:textId="6A9DC48C"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58708280" w14:textId="77777777" w:rsidR="00420C32" w:rsidRDefault="00420C32" w:rsidP="00D678DB">
            <w:pPr>
              <w:jc w:val="right"/>
              <w:cnfStyle w:val="000000000000" w:firstRow="0" w:lastRow="0" w:firstColumn="0" w:lastColumn="0" w:oddVBand="0" w:evenVBand="0" w:oddHBand="0" w:evenHBand="0" w:firstRowFirstColumn="0" w:firstRowLastColumn="0" w:lastRowFirstColumn="0" w:lastRowLastColumn="0"/>
            </w:pPr>
            <w:r>
              <w:t>3</w:t>
            </w:r>
          </w:p>
          <w:p w14:paraId="6F4B5F42" w14:textId="3FB63365"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2</w:t>
            </w:r>
            <w:r w:rsidR="00420C32">
              <w:t>3</w:t>
            </w:r>
          </w:p>
          <w:p w14:paraId="3992635C" w14:textId="743EB32B" w:rsidR="00420C32" w:rsidRPr="005D74F9" w:rsidRDefault="00875FA9" w:rsidP="00D678DB">
            <w:pPr>
              <w:jc w:val="right"/>
              <w:cnfStyle w:val="000000000000" w:firstRow="0" w:lastRow="0" w:firstColumn="0" w:lastColumn="0" w:oddVBand="0" w:evenVBand="0" w:oddHBand="0" w:evenHBand="0" w:firstRowFirstColumn="0" w:firstRowLastColumn="0" w:lastRowFirstColumn="0" w:lastRowLastColumn="0"/>
            </w:pPr>
            <w:r>
              <w:t>31</w:t>
            </w:r>
          </w:p>
          <w:p w14:paraId="3FFA87FB" w14:textId="489D4E28"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093F6D92" w14:textId="75D97FC2"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5</w:t>
            </w:r>
          </w:p>
          <w:p w14:paraId="615B3528" w14:textId="2A24ED39"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60</w:t>
            </w:r>
          </w:p>
          <w:p w14:paraId="03132570" w14:textId="0D4D38AC" w:rsidR="00420C32" w:rsidRPr="005D74F9" w:rsidRDefault="00A4104C" w:rsidP="00D678DB">
            <w:pPr>
              <w:jc w:val="right"/>
              <w:cnfStyle w:val="000000000000" w:firstRow="0" w:lastRow="0" w:firstColumn="0" w:lastColumn="0" w:oddVBand="0" w:evenVBand="0" w:oddHBand="0" w:evenHBand="0" w:firstRowFirstColumn="0" w:firstRowLastColumn="0" w:lastRowFirstColumn="0" w:lastRowLastColumn="0"/>
            </w:pPr>
            <w:r>
              <w:t>1</w:t>
            </w:r>
          </w:p>
          <w:p w14:paraId="7CB833DC" w14:textId="1374EB1C" w:rsidR="00420C32" w:rsidRPr="005D74F9" w:rsidRDefault="00A4104C" w:rsidP="00875FA9">
            <w:pPr>
              <w:jc w:val="right"/>
              <w:cnfStyle w:val="000000000000" w:firstRow="0" w:lastRow="0" w:firstColumn="0" w:lastColumn="0" w:oddVBand="0" w:evenVBand="0" w:oddHBand="0" w:evenHBand="0" w:firstRowFirstColumn="0" w:firstRowLastColumn="0" w:lastRowFirstColumn="0" w:lastRowLastColumn="0"/>
            </w:pPr>
            <w:r>
              <w:t>2</w:t>
            </w:r>
          </w:p>
        </w:tc>
        <w:tc>
          <w:tcPr>
            <w:tcW w:w="342" w:type="pct"/>
            <w:gridSpan w:val="2"/>
            <w:tcBorders>
              <w:bottom w:val="single" w:sz="4" w:space="0" w:color="auto"/>
            </w:tcBorders>
            <w:shd w:val="clear" w:color="auto" w:fill="auto"/>
          </w:tcPr>
          <w:p w14:paraId="41AA7A1B" w14:textId="77777777" w:rsidR="00420C32" w:rsidRPr="005D74F9" w:rsidRDefault="00420C32" w:rsidP="00D678DB">
            <w:pPr>
              <w:jc w:val="right"/>
              <w:cnfStyle w:val="000000000000" w:firstRow="0" w:lastRow="0" w:firstColumn="0" w:lastColumn="0" w:oddVBand="0" w:evenVBand="0" w:oddHBand="0" w:evenHBand="0" w:firstRowFirstColumn="0" w:firstRowLastColumn="0" w:lastRowFirstColumn="0" w:lastRowLastColumn="0"/>
              <w:rPr>
                <w:i/>
              </w:rPr>
            </w:pPr>
          </w:p>
        </w:tc>
      </w:tr>
    </w:tbl>
    <w:p w14:paraId="42FE54DD" w14:textId="77777777" w:rsidR="007761A7" w:rsidRDefault="007761A7" w:rsidP="00D47D14">
      <w:pPr>
        <w:rPr>
          <w:b/>
          <w:u w:val="single"/>
        </w:rPr>
      </w:pPr>
    </w:p>
    <w:p w14:paraId="4CEF8437" w14:textId="77777777" w:rsidR="007761A7" w:rsidRDefault="007761A7" w:rsidP="00D47D14">
      <w:pPr>
        <w:rPr>
          <w:b/>
          <w:u w:val="single"/>
        </w:rPr>
      </w:pPr>
    </w:p>
    <w:p w14:paraId="061B248D" w14:textId="77777777" w:rsidR="007761A7" w:rsidRDefault="007761A7" w:rsidP="00D47D14">
      <w:pPr>
        <w:rPr>
          <w:b/>
          <w:u w:val="single"/>
        </w:rPr>
      </w:pPr>
    </w:p>
    <w:p w14:paraId="57029182" w14:textId="77777777" w:rsidR="007761A7" w:rsidRDefault="007761A7" w:rsidP="00D47D14">
      <w:pPr>
        <w:rPr>
          <w:b/>
          <w:u w:val="single"/>
        </w:rPr>
      </w:pPr>
    </w:p>
    <w:p w14:paraId="55885DBB" w14:textId="77777777" w:rsidR="007761A7" w:rsidRDefault="007761A7" w:rsidP="00D47D14">
      <w:pPr>
        <w:rPr>
          <w:b/>
          <w:u w:val="single"/>
        </w:rPr>
      </w:pPr>
    </w:p>
    <w:p w14:paraId="0485B61B" w14:textId="77777777" w:rsidR="007761A7" w:rsidRDefault="007761A7" w:rsidP="00D47D14">
      <w:pPr>
        <w:rPr>
          <w:b/>
          <w:u w:val="single"/>
        </w:rPr>
      </w:pPr>
    </w:p>
    <w:p w14:paraId="6F761432" w14:textId="77777777" w:rsidR="007761A7" w:rsidRDefault="007761A7" w:rsidP="00D47D14">
      <w:pPr>
        <w:rPr>
          <w:b/>
          <w:u w:val="single"/>
        </w:rPr>
      </w:pPr>
    </w:p>
    <w:p w14:paraId="19BC2D72" w14:textId="77777777" w:rsidR="007761A7" w:rsidRDefault="007761A7" w:rsidP="00D47D14">
      <w:pPr>
        <w:rPr>
          <w:b/>
          <w:u w:val="single"/>
        </w:rPr>
      </w:pPr>
    </w:p>
    <w:p w14:paraId="2DD79E6C" w14:textId="77777777" w:rsidR="007761A7" w:rsidRDefault="007761A7" w:rsidP="00D47D14">
      <w:pPr>
        <w:rPr>
          <w:b/>
          <w:u w:val="single"/>
        </w:rPr>
      </w:pPr>
    </w:p>
    <w:p w14:paraId="6B14728A" w14:textId="77777777" w:rsidR="007761A7" w:rsidRDefault="007761A7" w:rsidP="00D47D14">
      <w:pPr>
        <w:rPr>
          <w:b/>
          <w:u w:val="single"/>
        </w:rPr>
      </w:pPr>
    </w:p>
    <w:p w14:paraId="3DE068ED" w14:textId="77777777" w:rsidR="007761A7" w:rsidRDefault="007761A7" w:rsidP="00D47D14">
      <w:pPr>
        <w:rPr>
          <w:b/>
          <w:u w:val="single"/>
        </w:rPr>
      </w:pPr>
    </w:p>
    <w:p w14:paraId="45723E68" w14:textId="77777777" w:rsidR="007761A7" w:rsidRDefault="007761A7" w:rsidP="00D47D14">
      <w:pPr>
        <w:rPr>
          <w:b/>
          <w:u w:val="single"/>
        </w:rPr>
      </w:pPr>
    </w:p>
    <w:p w14:paraId="0CC9487F" w14:textId="77777777" w:rsidR="007761A7" w:rsidRDefault="007761A7" w:rsidP="00D47D14">
      <w:pPr>
        <w:rPr>
          <w:b/>
          <w:u w:val="single"/>
        </w:rPr>
      </w:pPr>
    </w:p>
    <w:p w14:paraId="41F77E3F" w14:textId="77777777" w:rsidR="007761A7" w:rsidRDefault="007761A7" w:rsidP="00D47D14">
      <w:pPr>
        <w:rPr>
          <w:b/>
          <w:u w:val="single"/>
        </w:rPr>
      </w:pPr>
    </w:p>
    <w:p w14:paraId="68DFC507" w14:textId="77777777" w:rsidR="007140F6" w:rsidRDefault="007140F6" w:rsidP="00D47D14">
      <w:pPr>
        <w:rPr>
          <w:b/>
          <w:u w:val="single"/>
        </w:rPr>
      </w:pPr>
    </w:p>
    <w:p w14:paraId="2BAF1492" w14:textId="43E5FB20" w:rsidR="0028181E" w:rsidRDefault="0028181E" w:rsidP="00D47D14">
      <w:pPr>
        <w:rPr>
          <w:b/>
          <w:u w:val="single"/>
        </w:rPr>
      </w:pPr>
      <w:r>
        <w:rPr>
          <w:b/>
          <w:u w:val="single"/>
        </w:rPr>
        <w:lastRenderedPageBreak/>
        <w:t>Discussion and Conclusion</w:t>
      </w:r>
    </w:p>
    <w:p w14:paraId="6FB124E2" w14:textId="79E0E470" w:rsidR="00533260" w:rsidRDefault="00533260" w:rsidP="00D47D14"/>
    <w:p w14:paraId="43A8A415" w14:textId="0165F41B" w:rsidR="00533260" w:rsidRDefault="00533260" w:rsidP="00D47D14">
      <w:r>
        <w:t xml:space="preserve">Coordination with commercial fishing contractors has improved in </w:t>
      </w:r>
      <w:r w:rsidR="00653A59">
        <w:t>2019</w:t>
      </w:r>
      <w:r>
        <w:t xml:space="preserve">. </w:t>
      </w:r>
      <w:r w:rsidR="00A279D3">
        <w:t xml:space="preserve">Commercial fishers </w:t>
      </w:r>
      <w:r>
        <w:t xml:space="preserve">that have been awarded incentivized and traditional commercial fishing contracts have been in frequent contact with Iowa DNR and ISU personnel to </w:t>
      </w:r>
      <w:r w:rsidR="00653A59">
        <w:t>allow observation of</w:t>
      </w:r>
      <w:r>
        <w:t xml:space="preserve"> harvest and arrange return of tags from harvested fish. Cooperation between commercial fishing outfits and ISU/Iowa DNR personnel in 2018 resulted in large-scale tagging events that assisted with reducing variability in data and improving estimates. </w:t>
      </w:r>
      <w:r w:rsidR="00653A59">
        <w:t xml:space="preserve">However, the same tagging assistance was only executed </w:t>
      </w:r>
      <w:r w:rsidR="00B64A39">
        <w:t xml:space="preserve">successfully </w:t>
      </w:r>
      <w:r w:rsidR="00653A59">
        <w:t>in North</w:t>
      </w:r>
      <w:r w:rsidR="00B64A39">
        <w:t xml:space="preserve"> Twin Lake in 2019. Another unsuccessful</w:t>
      </w:r>
      <w:r w:rsidR="00653A59">
        <w:t xml:space="preserve"> attempt to seine fish for tagging</w:t>
      </w:r>
      <w:r w:rsidR="00B64A39">
        <w:t xml:space="preserve"> occurred</w:t>
      </w:r>
      <w:r w:rsidR="00653A59">
        <w:t xml:space="preserve"> in Five Island Lake, but a storm dislodged the net and only about 45 fish </w:t>
      </w:r>
      <w:r w:rsidR="00B64A39">
        <w:t>remained in the net pen to be</w:t>
      </w:r>
      <w:r w:rsidR="00653A59">
        <w:t xml:space="preserve"> tagged. Commercial anglers chose not to seine fish in Storm Lake and receive a per-pound payment for tagged fish</w:t>
      </w:r>
      <w:r w:rsidR="00B64A39">
        <w:t xml:space="preserve"> in 2019</w:t>
      </w:r>
      <w:r w:rsidR="00653A59">
        <w:t>.</w:t>
      </w:r>
    </w:p>
    <w:p w14:paraId="0A7796DC" w14:textId="77777777" w:rsidR="00533260" w:rsidRPr="0028181E" w:rsidRDefault="00533260" w:rsidP="00D47D14"/>
    <w:p w14:paraId="28478702" w14:textId="21C0BA99" w:rsidR="00533260" w:rsidRDefault="00533260" w:rsidP="00533260">
      <w:r>
        <w:t xml:space="preserve">In general, public reaction to this research has been positive. There has been frequent interaction with anglers and other people using these lakes recreationally, and for the most part everyone is in favor of </w:t>
      </w:r>
      <w:r w:rsidR="00B64A39">
        <w:t xml:space="preserve">this </w:t>
      </w:r>
      <w:r>
        <w:t xml:space="preserve">lake restoration </w:t>
      </w:r>
      <w:r w:rsidR="00B64A39">
        <w:t xml:space="preserve">program </w:t>
      </w:r>
      <w:r>
        <w:t xml:space="preserve">and improving fisheries. </w:t>
      </w:r>
      <w:r w:rsidR="00653A59">
        <w:t xml:space="preserve">Social media posts are also common, and usually positive. </w:t>
      </w:r>
      <w:r>
        <w:t xml:space="preserve">Coordination between ISU and Iowa DNR has resulted in efficient execution of study design, and the exchange of labor and resources has been a benefit to this research. </w:t>
      </w:r>
    </w:p>
    <w:p w14:paraId="142DA2C1" w14:textId="5B133011" w:rsidR="0028181E" w:rsidRDefault="0028181E" w:rsidP="00D47D14">
      <w:pPr>
        <w:rPr>
          <w:b/>
          <w:u w:val="single"/>
        </w:rPr>
      </w:pPr>
    </w:p>
    <w:p w14:paraId="0A27DBF0" w14:textId="362D3EE9" w:rsidR="00533260" w:rsidRDefault="00533260" w:rsidP="00D47D14">
      <w:pPr>
        <w:rPr>
          <w:b/>
          <w:u w:val="single"/>
        </w:rPr>
      </w:pPr>
    </w:p>
    <w:p w14:paraId="00D33762" w14:textId="420049B2" w:rsidR="00533260" w:rsidRDefault="00533260" w:rsidP="00D47D14">
      <w:pPr>
        <w:rPr>
          <w:b/>
          <w:u w:val="single"/>
        </w:rPr>
      </w:pPr>
    </w:p>
    <w:p w14:paraId="20181A1E" w14:textId="57AEB7C8" w:rsidR="00533260" w:rsidRDefault="00533260" w:rsidP="00D47D14">
      <w:pPr>
        <w:rPr>
          <w:b/>
          <w:u w:val="single"/>
        </w:rPr>
      </w:pPr>
    </w:p>
    <w:p w14:paraId="64CD470D" w14:textId="322B9DEF" w:rsidR="00533260" w:rsidRDefault="00533260" w:rsidP="00D47D14">
      <w:pPr>
        <w:rPr>
          <w:b/>
          <w:u w:val="single"/>
        </w:rPr>
      </w:pPr>
    </w:p>
    <w:p w14:paraId="4E5695FE" w14:textId="6AC505A4" w:rsidR="00533260" w:rsidRDefault="00533260" w:rsidP="00D47D14">
      <w:pPr>
        <w:rPr>
          <w:b/>
          <w:u w:val="single"/>
        </w:rPr>
      </w:pPr>
    </w:p>
    <w:p w14:paraId="237652A6" w14:textId="0D4D7DB4" w:rsidR="00533260" w:rsidRDefault="00533260" w:rsidP="00D47D14">
      <w:pPr>
        <w:rPr>
          <w:b/>
          <w:u w:val="single"/>
        </w:rPr>
      </w:pPr>
    </w:p>
    <w:p w14:paraId="70DC1C3C" w14:textId="47340C54" w:rsidR="00533260" w:rsidRDefault="00533260" w:rsidP="00D47D14">
      <w:pPr>
        <w:rPr>
          <w:b/>
          <w:u w:val="single"/>
        </w:rPr>
      </w:pPr>
    </w:p>
    <w:p w14:paraId="32C9C6F6" w14:textId="01E29A0C" w:rsidR="00533260" w:rsidRDefault="00533260" w:rsidP="00D47D14">
      <w:pPr>
        <w:rPr>
          <w:b/>
          <w:u w:val="single"/>
        </w:rPr>
      </w:pPr>
    </w:p>
    <w:p w14:paraId="6D3C6731" w14:textId="414FC2C8" w:rsidR="00533260" w:rsidRDefault="00533260" w:rsidP="00D47D14">
      <w:pPr>
        <w:rPr>
          <w:b/>
          <w:u w:val="single"/>
        </w:rPr>
      </w:pPr>
    </w:p>
    <w:p w14:paraId="2BF04681" w14:textId="3BCD8028" w:rsidR="00533260" w:rsidRDefault="00533260" w:rsidP="00D47D14">
      <w:pPr>
        <w:rPr>
          <w:b/>
          <w:u w:val="single"/>
        </w:rPr>
      </w:pPr>
    </w:p>
    <w:p w14:paraId="55BA4856" w14:textId="6675E1DB" w:rsidR="00533260" w:rsidRDefault="00533260" w:rsidP="00D47D14">
      <w:pPr>
        <w:rPr>
          <w:b/>
          <w:u w:val="single"/>
        </w:rPr>
      </w:pPr>
    </w:p>
    <w:p w14:paraId="53668DDC" w14:textId="205D2211" w:rsidR="00533260" w:rsidRDefault="00533260" w:rsidP="00D47D14">
      <w:pPr>
        <w:rPr>
          <w:b/>
          <w:u w:val="single"/>
        </w:rPr>
      </w:pPr>
    </w:p>
    <w:p w14:paraId="2FF0A44B" w14:textId="3DDB9AFA" w:rsidR="00533260" w:rsidRDefault="00533260" w:rsidP="00D47D14">
      <w:pPr>
        <w:rPr>
          <w:b/>
          <w:u w:val="single"/>
        </w:rPr>
      </w:pPr>
    </w:p>
    <w:p w14:paraId="2CD53878" w14:textId="0AE430A9" w:rsidR="00533260" w:rsidRDefault="00533260" w:rsidP="00D47D14">
      <w:pPr>
        <w:rPr>
          <w:b/>
          <w:u w:val="single"/>
        </w:rPr>
      </w:pPr>
    </w:p>
    <w:p w14:paraId="6F2B676F" w14:textId="77777777" w:rsidR="00533260" w:rsidRDefault="00533260" w:rsidP="00D47D14">
      <w:pPr>
        <w:rPr>
          <w:b/>
          <w:u w:val="single"/>
        </w:rPr>
      </w:pPr>
    </w:p>
    <w:p w14:paraId="10F37D5F" w14:textId="77777777" w:rsidR="0028181E" w:rsidRDefault="0028181E" w:rsidP="00D47D14">
      <w:pPr>
        <w:rPr>
          <w:b/>
          <w:u w:val="single"/>
        </w:rPr>
      </w:pPr>
    </w:p>
    <w:p w14:paraId="48BDB5A7" w14:textId="77777777" w:rsidR="0028181E" w:rsidRDefault="0028181E" w:rsidP="00D47D14">
      <w:pPr>
        <w:rPr>
          <w:b/>
          <w:u w:val="single"/>
        </w:rPr>
      </w:pPr>
    </w:p>
    <w:p w14:paraId="4C079D4C" w14:textId="77777777" w:rsidR="0028181E" w:rsidRDefault="0028181E" w:rsidP="00D47D14">
      <w:pPr>
        <w:rPr>
          <w:b/>
          <w:u w:val="single"/>
        </w:rPr>
      </w:pPr>
    </w:p>
    <w:p w14:paraId="0072F4BA" w14:textId="77777777" w:rsidR="0028181E" w:rsidRDefault="0028181E" w:rsidP="00D47D14">
      <w:pPr>
        <w:rPr>
          <w:b/>
          <w:u w:val="single"/>
        </w:rPr>
      </w:pPr>
    </w:p>
    <w:p w14:paraId="4553BE64" w14:textId="77777777" w:rsidR="0028181E" w:rsidRDefault="0028181E" w:rsidP="00D47D14">
      <w:pPr>
        <w:rPr>
          <w:b/>
          <w:u w:val="single"/>
        </w:rPr>
      </w:pPr>
    </w:p>
    <w:p w14:paraId="1AE304D2" w14:textId="77777777" w:rsidR="0028181E" w:rsidRDefault="0028181E" w:rsidP="00D47D14">
      <w:pPr>
        <w:rPr>
          <w:b/>
          <w:u w:val="single"/>
        </w:rPr>
      </w:pPr>
    </w:p>
    <w:p w14:paraId="3C7080DD" w14:textId="77777777" w:rsidR="0028181E" w:rsidRDefault="0028181E" w:rsidP="00D47D14">
      <w:pPr>
        <w:rPr>
          <w:b/>
          <w:u w:val="single"/>
        </w:rPr>
      </w:pPr>
    </w:p>
    <w:p w14:paraId="518B883C" w14:textId="77777777" w:rsidR="0028181E" w:rsidRDefault="0028181E" w:rsidP="00D47D14">
      <w:pPr>
        <w:rPr>
          <w:b/>
          <w:u w:val="single"/>
        </w:rPr>
      </w:pPr>
    </w:p>
    <w:p w14:paraId="32C038B5" w14:textId="77777777" w:rsidR="0028181E" w:rsidRDefault="0028181E" w:rsidP="00D47D14">
      <w:pPr>
        <w:rPr>
          <w:b/>
          <w:u w:val="single"/>
        </w:rPr>
      </w:pPr>
    </w:p>
    <w:p w14:paraId="6E39F00C" w14:textId="77777777" w:rsidR="0028181E" w:rsidRDefault="0028181E" w:rsidP="00D47D14">
      <w:pPr>
        <w:rPr>
          <w:b/>
          <w:u w:val="single"/>
        </w:rPr>
      </w:pPr>
    </w:p>
    <w:p w14:paraId="0383718C" w14:textId="77777777" w:rsidR="0028181E" w:rsidRDefault="0028181E" w:rsidP="00D47D14">
      <w:pPr>
        <w:rPr>
          <w:b/>
          <w:u w:val="single"/>
        </w:rPr>
      </w:pPr>
    </w:p>
    <w:p w14:paraId="104C551E" w14:textId="77777777" w:rsidR="0028181E" w:rsidRDefault="0028181E" w:rsidP="00D47D14">
      <w:pPr>
        <w:rPr>
          <w:b/>
          <w:u w:val="single"/>
        </w:rPr>
      </w:pPr>
    </w:p>
    <w:p w14:paraId="110B6951" w14:textId="644F000C" w:rsidR="0028181E" w:rsidRDefault="0028181E" w:rsidP="00D47D14">
      <w:pPr>
        <w:rPr>
          <w:b/>
          <w:u w:val="single"/>
        </w:rPr>
      </w:pPr>
    </w:p>
    <w:p w14:paraId="78877926" w14:textId="601475EE" w:rsidR="00F956B8" w:rsidRDefault="00E234BA" w:rsidP="00D47D14">
      <w:pPr>
        <w:rPr>
          <w:b/>
          <w:u w:val="single"/>
        </w:rPr>
      </w:pPr>
      <w:r w:rsidRPr="003A2B4F">
        <w:rPr>
          <w:b/>
          <w:u w:val="single"/>
        </w:rPr>
        <w:lastRenderedPageBreak/>
        <w:t>Literature cited:</w:t>
      </w:r>
    </w:p>
    <w:p w14:paraId="50B14282" w14:textId="77777777" w:rsidR="00422E76" w:rsidRPr="009F7738" w:rsidRDefault="00422E76" w:rsidP="00D47D14">
      <w:pPr>
        <w:rPr>
          <w:b/>
          <w:u w:val="single"/>
        </w:rPr>
      </w:pPr>
    </w:p>
    <w:p w14:paraId="003F98ED" w14:textId="0ED7BF46" w:rsidR="00EE0565" w:rsidRDefault="00EE0565" w:rsidP="00EE0565">
      <w:pPr>
        <w:ind w:left="720" w:hanging="720"/>
        <w:rPr>
          <w:sz w:val="23"/>
          <w:szCs w:val="23"/>
        </w:rPr>
      </w:pPr>
      <w:r>
        <w:rPr>
          <w:sz w:val="23"/>
          <w:szCs w:val="23"/>
        </w:rPr>
        <w:t>Bajer, P.G., and P.W. Sorensen. 2012. Using boat electrofishing to estimate the abundance of invasive Common Carp in small Midwestern lakes. North American Jour</w:t>
      </w:r>
      <w:r w:rsidR="00315FAC">
        <w:rPr>
          <w:sz w:val="23"/>
          <w:szCs w:val="23"/>
        </w:rPr>
        <w:t>nal of Fisheries Management 32:</w:t>
      </w:r>
      <w:r>
        <w:rPr>
          <w:sz w:val="23"/>
          <w:szCs w:val="23"/>
        </w:rPr>
        <w:t>817-822.</w:t>
      </w:r>
    </w:p>
    <w:p w14:paraId="05D193D6" w14:textId="6C382216" w:rsidR="00BB3436" w:rsidRPr="003A2B4F" w:rsidRDefault="00BB3436" w:rsidP="00EE0565">
      <w:pPr>
        <w:ind w:left="720" w:hanging="720"/>
      </w:pPr>
      <w:proofErr w:type="spellStart"/>
      <w:r w:rsidRPr="00BB3436">
        <w:t>Beverton</w:t>
      </w:r>
      <w:proofErr w:type="spellEnd"/>
      <w:r w:rsidRPr="00BB3436">
        <w:t xml:space="preserve"> R</w:t>
      </w:r>
      <w:r w:rsidR="009F7738">
        <w:t xml:space="preserve">. </w:t>
      </w:r>
      <w:r w:rsidRPr="00BB3436">
        <w:t>J</w:t>
      </w:r>
      <w:r w:rsidR="009F7738">
        <w:t xml:space="preserve">. </w:t>
      </w:r>
      <w:r w:rsidRPr="00BB3436">
        <w:t>H</w:t>
      </w:r>
      <w:r w:rsidR="009F7738">
        <w:t>.</w:t>
      </w:r>
      <w:r w:rsidRPr="00BB3436">
        <w:t>, Holt SJ (1957)</w:t>
      </w:r>
      <w:r>
        <w:t>.</w:t>
      </w:r>
      <w:r w:rsidRPr="00BB3436">
        <w:t xml:space="preserve"> On the dynamics of exploited fish populations. United Kingdom Ministry of Agriculture and Fisheries, Fisheries Investigations (Series 2) 19, 533 pp</w:t>
      </w:r>
    </w:p>
    <w:p w14:paraId="22DA61CA" w14:textId="7E839EB3" w:rsidR="00EE0565" w:rsidRDefault="00EE0565" w:rsidP="00EE0565">
      <w:pPr>
        <w:autoSpaceDE w:val="0"/>
        <w:autoSpaceDN w:val="0"/>
        <w:adjustRightInd w:val="0"/>
        <w:ind w:left="720" w:hanging="720"/>
      </w:pPr>
      <w:r>
        <w:t>Brown, P., and T. I. Walker. 2004. CARPSIM: stochastic simulation modelling of wild carp (</w:t>
      </w:r>
      <w:r w:rsidRPr="009C4554">
        <w:rPr>
          <w:i/>
        </w:rPr>
        <w:t>Cyprinus carpio</w:t>
      </w:r>
      <w:r>
        <w:t xml:space="preserve"> L.) population dynamics, with applications to pest contr</w:t>
      </w:r>
      <w:r w:rsidR="00315FAC">
        <w:t>ol. Ecological Modelling 176</w:t>
      </w:r>
      <w:r>
        <w:t>:83-97.</w:t>
      </w:r>
    </w:p>
    <w:p w14:paraId="1A6C39AF" w14:textId="2D3422EC" w:rsidR="009D5F32" w:rsidRDefault="009F7738" w:rsidP="00EE0565">
      <w:pPr>
        <w:autoSpaceDE w:val="0"/>
        <w:autoSpaceDN w:val="0"/>
        <w:adjustRightInd w:val="0"/>
        <w:ind w:left="720" w:hanging="720"/>
      </w:pPr>
      <w:proofErr w:type="spellStart"/>
      <w:r>
        <w:t>Cailliet</w:t>
      </w:r>
      <w:proofErr w:type="spellEnd"/>
      <w:r>
        <w:t>, G.</w:t>
      </w:r>
      <w:r w:rsidR="009D5F32">
        <w:t xml:space="preserve"> M., et al. </w:t>
      </w:r>
      <w:r w:rsidR="00BB3436">
        <w:t xml:space="preserve">2006. </w:t>
      </w:r>
      <w:r w:rsidR="009D5F32" w:rsidRPr="009D5F32">
        <w:t xml:space="preserve">Age and growth studies of </w:t>
      </w:r>
      <w:proofErr w:type="spellStart"/>
      <w:r w:rsidR="009D5F32" w:rsidRPr="009D5F32">
        <w:t>chondrichthyan</w:t>
      </w:r>
      <w:proofErr w:type="spellEnd"/>
      <w:r w:rsidR="009D5F32" w:rsidRPr="009D5F32">
        <w:t xml:space="preserve"> fishes: the need for consistency in terminology, verification, validatio</w:t>
      </w:r>
      <w:r w:rsidR="009D5F32">
        <w:t>n, and growth function fitting.</w:t>
      </w:r>
      <w:r w:rsidR="009D5F32" w:rsidRPr="009D5F32">
        <w:t> </w:t>
      </w:r>
      <w:r w:rsidR="009D5F32" w:rsidRPr="009D5F32">
        <w:rPr>
          <w:iCs/>
        </w:rPr>
        <w:t>Environmental Biology of Fishes</w:t>
      </w:r>
      <w:r w:rsidR="009D5F32" w:rsidRPr="009D5F32">
        <w:t> </w:t>
      </w:r>
      <w:r w:rsidR="00BB3436">
        <w:t>77</w:t>
      </w:r>
      <w:r w:rsidR="009D5F32" w:rsidRPr="009D5F32">
        <w:t>: 211-228.</w:t>
      </w:r>
    </w:p>
    <w:p w14:paraId="2EE643DF" w14:textId="77777777" w:rsidR="00EE0565" w:rsidRDefault="00EE0565" w:rsidP="00EE0565">
      <w:pPr>
        <w:ind w:left="720" w:hanging="720"/>
        <w:rPr>
          <w:color w:val="231F20"/>
        </w:rPr>
      </w:pPr>
      <w:r>
        <w:rPr>
          <w:color w:val="231F20"/>
        </w:rPr>
        <w:t xml:space="preserve">Carpenter, S. R., and J. F. </w:t>
      </w:r>
      <w:proofErr w:type="spellStart"/>
      <w:r>
        <w:rPr>
          <w:color w:val="231F20"/>
        </w:rPr>
        <w:t>Kitchell</w:t>
      </w:r>
      <w:proofErr w:type="spellEnd"/>
      <w:r>
        <w:rPr>
          <w:color w:val="231F20"/>
        </w:rPr>
        <w:t xml:space="preserve">. 1988. Consumer control of lake productivity. </w:t>
      </w:r>
      <w:proofErr w:type="spellStart"/>
      <w:r>
        <w:rPr>
          <w:color w:val="231F20"/>
        </w:rPr>
        <w:t>BioScience</w:t>
      </w:r>
      <w:proofErr w:type="spellEnd"/>
      <w:r>
        <w:rPr>
          <w:color w:val="231F20"/>
        </w:rPr>
        <w:t xml:space="preserve"> 38:764-769.</w:t>
      </w:r>
    </w:p>
    <w:p w14:paraId="52C6A0CC" w14:textId="77777777" w:rsidR="00EE0565" w:rsidRDefault="00EE0565" w:rsidP="00EE0565">
      <w:pPr>
        <w:ind w:left="720" w:hanging="720"/>
        <w:rPr>
          <w:color w:val="231F20"/>
        </w:rPr>
      </w:pPr>
      <w:r>
        <w:rPr>
          <w:color w:val="231F20"/>
        </w:rPr>
        <w:t xml:space="preserve">Carpenter, S. R., J. F. </w:t>
      </w:r>
      <w:proofErr w:type="spellStart"/>
      <w:r>
        <w:rPr>
          <w:color w:val="231F20"/>
        </w:rPr>
        <w:t>Kitchell</w:t>
      </w:r>
      <w:proofErr w:type="spellEnd"/>
      <w:r>
        <w:rPr>
          <w:color w:val="231F20"/>
        </w:rPr>
        <w:t xml:space="preserve">, and J. R. Hodgson. 1985. Cascading trophic interactions and lake productivity. </w:t>
      </w:r>
      <w:proofErr w:type="spellStart"/>
      <w:r>
        <w:rPr>
          <w:color w:val="231F20"/>
        </w:rPr>
        <w:t>BioScience</w:t>
      </w:r>
      <w:proofErr w:type="spellEnd"/>
      <w:r>
        <w:rPr>
          <w:color w:val="231F20"/>
        </w:rPr>
        <w:t xml:space="preserve"> 35:634-639.</w:t>
      </w:r>
    </w:p>
    <w:p w14:paraId="29138355" w14:textId="5CA30BCB" w:rsidR="00EE0565" w:rsidRDefault="00EE0565" w:rsidP="00EE0565">
      <w:pPr>
        <w:autoSpaceDE w:val="0"/>
        <w:autoSpaceDN w:val="0"/>
        <w:adjustRightInd w:val="0"/>
        <w:ind w:left="720" w:hanging="720"/>
      </w:pPr>
      <w:r>
        <w:t xml:space="preserve">Colvin, M. E., C. L. Pierce, and T. W. Stewart. 2012. </w:t>
      </w:r>
      <w:proofErr w:type="spellStart"/>
      <w:r>
        <w:t>Semidiscrete</w:t>
      </w:r>
      <w:proofErr w:type="spellEnd"/>
      <w:r>
        <w:t xml:space="preserve"> biomass dynamic modeling: an improved approach for assessing fish stock responses to pulsed harvest events. Canadian Journal of Fishe</w:t>
      </w:r>
      <w:r w:rsidR="00315FAC">
        <w:t>ries and Aquatic Sciences 69</w:t>
      </w:r>
      <w:r>
        <w:t>:1710-1721.</w:t>
      </w:r>
    </w:p>
    <w:p w14:paraId="76084E79" w14:textId="3D35F26C" w:rsidR="00E27BE0" w:rsidRDefault="00E27BE0" w:rsidP="00EE0565">
      <w:pPr>
        <w:autoSpaceDE w:val="0"/>
        <w:autoSpaceDN w:val="0"/>
        <w:adjustRightInd w:val="0"/>
        <w:ind w:left="720" w:hanging="720"/>
      </w:pPr>
      <w:proofErr w:type="spellStart"/>
      <w:r>
        <w:t>Gablehouse</w:t>
      </w:r>
      <w:proofErr w:type="spellEnd"/>
      <w:r>
        <w:t>, J., D. W. 1984. A length-categorization system to assess fish stocks. North American Journal of Fisheries Management 4:2743-285.</w:t>
      </w:r>
    </w:p>
    <w:p w14:paraId="6CA229D2" w14:textId="77777777" w:rsidR="00EE0565" w:rsidRDefault="00EE0565" w:rsidP="00EE0565">
      <w:pPr>
        <w:autoSpaceDE w:val="0"/>
        <w:autoSpaceDN w:val="0"/>
        <w:adjustRightInd w:val="0"/>
        <w:ind w:left="720" w:hanging="720"/>
      </w:pPr>
      <w:r>
        <w:t xml:space="preserve">Hein, C. L., B. M. Roth, A. R. Ives, and M. J. Vander </w:t>
      </w:r>
      <w:proofErr w:type="spellStart"/>
      <w:r>
        <w:t>Zanden</w:t>
      </w:r>
      <w:proofErr w:type="spellEnd"/>
      <w:r>
        <w:t>. 2006. Fish predation and trapping for rusty crayfish (</w:t>
      </w:r>
      <w:proofErr w:type="spellStart"/>
      <w:r w:rsidRPr="00315FAC">
        <w:rPr>
          <w:i/>
        </w:rPr>
        <w:t>Orconectes</w:t>
      </w:r>
      <w:proofErr w:type="spellEnd"/>
      <w:r w:rsidRPr="00315FAC">
        <w:rPr>
          <w:i/>
        </w:rPr>
        <w:t xml:space="preserve"> </w:t>
      </w:r>
      <w:proofErr w:type="spellStart"/>
      <w:r w:rsidRPr="00315FAC">
        <w:rPr>
          <w:i/>
        </w:rPr>
        <w:t>rusticus</w:t>
      </w:r>
      <w:proofErr w:type="spellEnd"/>
      <w:r>
        <w:t xml:space="preserve">) control: a whole-lake experiment. Canadian Journal of Fisheries </w:t>
      </w:r>
      <w:r w:rsidR="00315FAC">
        <w:t>&amp; Aquatic Sciences 63</w:t>
      </w:r>
      <w:r>
        <w:t>:383-393.</w:t>
      </w:r>
    </w:p>
    <w:p w14:paraId="242B443E" w14:textId="77777777" w:rsidR="00EE0565" w:rsidRDefault="00EE0565" w:rsidP="00EE0565">
      <w:pPr>
        <w:autoSpaceDE w:val="0"/>
        <w:autoSpaceDN w:val="0"/>
        <w:adjustRightInd w:val="0"/>
        <w:ind w:left="720" w:hanging="720"/>
      </w:pPr>
      <w:r>
        <w:t>Jackson, Z. J., M. C. Quist, J. A. Downing, and J. G. Larscheid. 2010. Common carp (</w:t>
      </w:r>
      <w:r w:rsidRPr="00315FAC">
        <w:rPr>
          <w:i/>
        </w:rPr>
        <w:t>Cyprinus carpio</w:t>
      </w:r>
      <w:r>
        <w:t>), sport fishes, and water quality: Ecological thresholds in agriculturally eutrophic lakes. Lake and Reservoir Management 26:14-22.</w:t>
      </w:r>
    </w:p>
    <w:p w14:paraId="2AE5C82E" w14:textId="77777777" w:rsidR="00EE0565" w:rsidRDefault="00EE0565" w:rsidP="00EE0565">
      <w:pPr>
        <w:autoSpaceDE w:val="0"/>
        <w:autoSpaceDN w:val="0"/>
        <w:adjustRightInd w:val="0"/>
        <w:ind w:left="720" w:hanging="720"/>
      </w:pPr>
      <w:r>
        <w:t>Koehn, J. D. 2004. Carp (</w:t>
      </w:r>
      <w:r w:rsidRPr="00315FAC">
        <w:rPr>
          <w:i/>
        </w:rPr>
        <w:t>Cyprinus carpio</w:t>
      </w:r>
      <w:r>
        <w:t>) as a powerful invader in Australian wat</w:t>
      </w:r>
      <w:r w:rsidR="00315FAC">
        <w:t>erways. Freshwater Biology 49</w:t>
      </w:r>
      <w:r>
        <w:t>:882-894.</w:t>
      </w:r>
    </w:p>
    <w:p w14:paraId="4C3D5564" w14:textId="77777777" w:rsidR="006B311A" w:rsidRDefault="006B311A" w:rsidP="00EE0565">
      <w:pPr>
        <w:autoSpaceDE w:val="0"/>
        <w:autoSpaceDN w:val="0"/>
        <w:adjustRightInd w:val="0"/>
        <w:ind w:left="720" w:hanging="720"/>
        <w:rPr>
          <w:color w:val="231F20"/>
        </w:rPr>
      </w:pPr>
      <w:proofErr w:type="spellStart"/>
      <w:r>
        <w:rPr>
          <w:color w:val="231F20"/>
        </w:rPr>
        <w:t>McComish</w:t>
      </w:r>
      <w:proofErr w:type="spellEnd"/>
      <w:r>
        <w:rPr>
          <w:color w:val="231F20"/>
        </w:rPr>
        <w:t>, T.S. 1967. Food habits of Bigmouth and Smallmouth Buffalo in Lewis and Clark Lake and Missouri River. Transactions of the American Fisheries Society 96:70-74</w:t>
      </w:r>
    </w:p>
    <w:p w14:paraId="6801BE82" w14:textId="77777777" w:rsidR="00EE0565" w:rsidRDefault="00EE0565" w:rsidP="00EE0565">
      <w:pPr>
        <w:autoSpaceDE w:val="0"/>
        <w:autoSpaceDN w:val="0"/>
        <w:adjustRightInd w:val="0"/>
        <w:ind w:left="720" w:hanging="720"/>
      </w:pPr>
      <w:proofErr w:type="spellStart"/>
      <w:r>
        <w:t>Meronek</w:t>
      </w:r>
      <w:proofErr w:type="spellEnd"/>
      <w:r>
        <w:t xml:space="preserve">, T. G., P. M. Bouchard, E. R. Buckner, T. M. Burri, K. K. </w:t>
      </w:r>
      <w:proofErr w:type="spellStart"/>
      <w:r>
        <w:t>Demmerly</w:t>
      </w:r>
      <w:proofErr w:type="spellEnd"/>
      <w:r>
        <w:t xml:space="preserve">, D. C. </w:t>
      </w:r>
      <w:proofErr w:type="spellStart"/>
      <w:r>
        <w:t>Hatleli</w:t>
      </w:r>
      <w:proofErr w:type="spellEnd"/>
      <w:r>
        <w:t xml:space="preserve">, R. A. </w:t>
      </w:r>
      <w:proofErr w:type="spellStart"/>
      <w:r>
        <w:t>Klumb</w:t>
      </w:r>
      <w:proofErr w:type="spellEnd"/>
      <w:r>
        <w:t>, S. H. Schmidt, and D. W. Coble. 1996. A review of fish control projects. North American Journal of Fisheries Management 16:63-74.</w:t>
      </w:r>
    </w:p>
    <w:p w14:paraId="25F6719F" w14:textId="77777777" w:rsidR="001107D7" w:rsidRDefault="001107D7" w:rsidP="00EE0565">
      <w:pPr>
        <w:autoSpaceDE w:val="0"/>
        <w:autoSpaceDN w:val="0"/>
        <w:adjustRightInd w:val="0"/>
        <w:ind w:left="720" w:hanging="720"/>
      </w:pPr>
      <w:r>
        <w:t>Ricker, W.E. 1975. Computation and interpretation of biological statistics of fish populations. Bull. Fish. Res. Board Can 191:382.</w:t>
      </w:r>
    </w:p>
    <w:p w14:paraId="7A71A5EB" w14:textId="77777777" w:rsidR="00EE0565" w:rsidRDefault="00EE0565" w:rsidP="00EE0565">
      <w:pPr>
        <w:autoSpaceDE w:val="0"/>
        <w:autoSpaceDN w:val="0"/>
        <w:adjustRightInd w:val="0"/>
        <w:ind w:left="720" w:hanging="720"/>
      </w:pPr>
      <w:proofErr w:type="spellStart"/>
      <w:r>
        <w:t>Scheffer</w:t>
      </w:r>
      <w:proofErr w:type="spellEnd"/>
      <w:r>
        <w:t xml:space="preserve">, M., S. Carpenter, J. A. Foley, C. </w:t>
      </w:r>
      <w:proofErr w:type="spellStart"/>
      <w:r>
        <w:t>Folke</w:t>
      </w:r>
      <w:proofErr w:type="spellEnd"/>
      <w:r>
        <w:t>, and B. Walker. 2001. Catastrophic shifts in ecosystems. Nature 413:591-596.</w:t>
      </w:r>
    </w:p>
    <w:p w14:paraId="74F71B4F" w14:textId="77777777" w:rsidR="00EE0565" w:rsidRDefault="00EE0565" w:rsidP="00EE0565">
      <w:pPr>
        <w:autoSpaceDE w:val="0"/>
        <w:autoSpaceDN w:val="0"/>
        <w:adjustRightInd w:val="0"/>
        <w:ind w:left="720" w:hanging="720"/>
      </w:pPr>
      <w:r>
        <w:t>Weber, M. J., and M. L. Brown. 2009. Effects of common carp on aquatic ecosystems 80 years after 'Carp as a dominant': Ecological insights for fisheries management. R</w:t>
      </w:r>
      <w:r w:rsidR="00315FAC">
        <w:t>eviews in Fisheries Science 17</w:t>
      </w:r>
      <w:r>
        <w:t>:524-537.</w:t>
      </w:r>
    </w:p>
    <w:p w14:paraId="46DF981D" w14:textId="77777777" w:rsidR="00EE0565" w:rsidRDefault="00EE0565" w:rsidP="00EE0565">
      <w:pPr>
        <w:autoSpaceDE w:val="0"/>
        <w:autoSpaceDN w:val="0"/>
        <w:adjustRightInd w:val="0"/>
        <w:ind w:left="720" w:hanging="720"/>
      </w:pPr>
      <w:r>
        <w:t>Weber, M. J., and M. L. Brown. 2011. Relationships among invasive common carp, native fishes and physicochemical characteristics in upper Midwest (USA) lakes. Ecology of Freshwater Fish 20:270-278.</w:t>
      </w:r>
    </w:p>
    <w:p w14:paraId="0ADB7877" w14:textId="77777777" w:rsidR="00EE0565" w:rsidRDefault="00EE0565" w:rsidP="00EE0565">
      <w:pPr>
        <w:autoSpaceDE w:val="0"/>
        <w:autoSpaceDN w:val="0"/>
        <w:adjustRightInd w:val="0"/>
        <w:ind w:left="720" w:hanging="720"/>
      </w:pPr>
      <w:proofErr w:type="spellStart"/>
      <w:r>
        <w:lastRenderedPageBreak/>
        <w:t>Zipkin</w:t>
      </w:r>
      <w:proofErr w:type="spellEnd"/>
      <w:r>
        <w:t xml:space="preserve">, E. F., P. J. Sullivan, E. G. Cooch, C. E. Kraft, B. J. </w:t>
      </w:r>
      <w:proofErr w:type="spellStart"/>
      <w:r>
        <w:t>Shuter</w:t>
      </w:r>
      <w:proofErr w:type="spellEnd"/>
      <w:r>
        <w:t xml:space="preserve">, and B. C. </w:t>
      </w:r>
      <w:proofErr w:type="spellStart"/>
      <w:r>
        <w:t>Weidel</w:t>
      </w:r>
      <w:proofErr w:type="spellEnd"/>
      <w:r>
        <w:t xml:space="preserve">. 2008. </w:t>
      </w:r>
      <w:proofErr w:type="spellStart"/>
      <w:r>
        <w:t>Overcompensatory</w:t>
      </w:r>
      <w:proofErr w:type="spellEnd"/>
      <w:r>
        <w:t xml:space="preserve"> response of a smallmouth bass (</w:t>
      </w:r>
      <w:r w:rsidRPr="00315FAC">
        <w:rPr>
          <w:i/>
        </w:rPr>
        <w:t>Micropterus dolomieu</w:t>
      </w:r>
      <w:r>
        <w:t>) population to harvest: release from competition? Canadian Journal of Fishe</w:t>
      </w:r>
      <w:r w:rsidR="00315FAC">
        <w:t>ries and Aquatic Sciences 65</w:t>
      </w:r>
      <w:r>
        <w:t>:2279-2292.</w:t>
      </w:r>
    </w:p>
    <w:p w14:paraId="12F9B5B2" w14:textId="74BBF539" w:rsidR="00D57F59" w:rsidRDefault="00215FF6">
      <w:pPr>
        <w:rPr>
          <w:color w:val="231F20"/>
        </w:rPr>
      </w:pPr>
      <w:r>
        <w:br w:type="page"/>
      </w:r>
      <w:r w:rsidR="003B037B">
        <w:rPr>
          <w:color w:val="231F20"/>
        </w:rPr>
        <w:lastRenderedPageBreak/>
        <w:t>Appendix A</w:t>
      </w:r>
      <w:r>
        <w:rPr>
          <w:color w:val="231F20"/>
        </w:rPr>
        <w:t xml:space="preserve">. </w:t>
      </w:r>
      <w:r w:rsidR="00835FB0">
        <w:rPr>
          <w:color w:val="231F20"/>
        </w:rPr>
        <w:t>Blue</w:t>
      </w:r>
      <w:r>
        <w:rPr>
          <w:color w:val="231F20"/>
        </w:rPr>
        <w:t xml:space="preserve"> Lake, Iowa.</w:t>
      </w:r>
      <w:r w:rsidR="00835FB0">
        <w:rPr>
          <w:color w:val="231F20"/>
        </w:rPr>
        <w:t xml:space="preserve"> Electrofishing transects are run between yellow </w:t>
      </w:r>
      <w:r w:rsidR="0057384D">
        <w:rPr>
          <w:color w:val="231F20"/>
        </w:rPr>
        <w:t>pins; fyke net locations are marked by red pins.</w:t>
      </w:r>
    </w:p>
    <w:p w14:paraId="69BB7594" w14:textId="77777777" w:rsidR="0057384D" w:rsidRPr="009F7738" w:rsidRDefault="0057384D"/>
    <w:p w14:paraId="10BC3599" w14:textId="2C2941A6" w:rsidR="00215FF6" w:rsidRDefault="00835FB0">
      <w:pPr>
        <w:rPr>
          <w:color w:val="231F20"/>
        </w:rPr>
      </w:pPr>
      <w:r>
        <w:rPr>
          <w:noProof/>
          <w:color w:val="231F20"/>
        </w:rPr>
        <w:drawing>
          <wp:inline distT="0" distB="0" distL="0" distR="0" wp14:anchorId="45C83BCB" wp14:editId="2FC04539">
            <wp:extent cx="6400800" cy="4337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u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1F60F072" w14:textId="77777777" w:rsidR="00215FF6" w:rsidRDefault="00215FF6">
      <w:pPr>
        <w:rPr>
          <w:color w:val="231F20"/>
        </w:rPr>
      </w:pPr>
      <w:r>
        <w:rPr>
          <w:color w:val="231F20"/>
        </w:rPr>
        <w:br w:type="page"/>
      </w:r>
    </w:p>
    <w:p w14:paraId="64F5124A" w14:textId="5F1B457E" w:rsidR="00044766" w:rsidRDefault="003B037B">
      <w:pPr>
        <w:rPr>
          <w:color w:val="231F20"/>
        </w:rPr>
      </w:pPr>
      <w:r>
        <w:rPr>
          <w:color w:val="231F20"/>
        </w:rPr>
        <w:lastRenderedPageBreak/>
        <w:t>Appendix</w:t>
      </w:r>
      <w:r w:rsidR="00215FF6">
        <w:rPr>
          <w:color w:val="231F20"/>
        </w:rPr>
        <w:t xml:space="preserve"> </w:t>
      </w:r>
      <w:r>
        <w:rPr>
          <w:color w:val="231F20"/>
        </w:rPr>
        <w:t>B</w:t>
      </w:r>
      <w:r w:rsidR="00215FF6">
        <w:rPr>
          <w:color w:val="231F20"/>
        </w:rPr>
        <w:t xml:space="preserve">. </w:t>
      </w:r>
      <w:r w:rsidR="0057384D">
        <w:rPr>
          <w:color w:val="231F20"/>
        </w:rPr>
        <w:t>Center</w:t>
      </w:r>
      <w:r w:rsidR="00215FF6">
        <w:rPr>
          <w:color w:val="231F20"/>
        </w:rPr>
        <w:t xml:space="preserve"> Lake, Iowa.</w:t>
      </w:r>
      <w:r w:rsidR="0057384D">
        <w:rPr>
          <w:color w:val="231F20"/>
        </w:rPr>
        <w:t xml:space="preserve"> Electrofishing transects are run between yellow pins; fyke net locations are marked by red pins.</w:t>
      </w:r>
    </w:p>
    <w:p w14:paraId="3445CC50" w14:textId="77777777" w:rsidR="0057384D" w:rsidRDefault="0057384D">
      <w:pPr>
        <w:rPr>
          <w:color w:val="231F20"/>
        </w:rPr>
      </w:pPr>
    </w:p>
    <w:p w14:paraId="28CB88A9" w14:textId="1C968C11" w:rsidR="00215FF6" w:rsidRDefault="0057384D">
      <w:pPr>
        <w:rPr>
          <w:color w:val="231F20"/>
        </w:rPr>
      </w:pPr>
      <w:r>
        <w:rPr>
          <w:noProof/>
          <w:color w:val="231F20"/>
        </w:rPr>
        <w:drawing>
          <wp:inline distT="0" distB="0" distL="0" distR="0" wp14:anchorId="56883A39" wp14:editId="506AAA92">
            <wp:extent cx="6400800" cy="4337685"/>
            <wp:effectExtent l="0" t="0" r="0" b="5715"/>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nt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234684D4" w14:textId="77777777" w:rsidR="00044766" w:rsidRDefault="00044766">
      <w:pPr>
        <w:rPr>
          <w:color w:val="231F20"/>
        </w:rPr>
      </w:pPr>
    </w:p>
    <w:p w14:paraId="63626CCA" w14:textId="77777777" w:rsidR="00067AA2" w:rsidRDefault="00067AA2">
      <w:pPr>
        <w:rPr>
          <w:b/>
          <w:color w:val="231F20"/>
        </w:rPr>
      </w:pPr>
      <w:r>
        <w:rPr>
          <w:b/>
          <w:color w:val="231F20"/>
        </w:rPr>
        <w:br w:type="page"/>
      </w:r>
    </w:p>
    <w:p w14:paraId="51F46EED" w14:textId="09635B6C" w:rsidR="00554B21" w:rsidRDefault="003B037B">
      <w:pPr>
        <w:rPr>
          <w:color w:val="231F20"/>
        </w:rPr>
      </w:pPr>
      <w:r>
        <w:rPr>
          <w:color w:val="231F20"/>
        </w:rPr>
        <w:lastRenderedPageBreak/>
        <w:t>Appendix C</w:t>
      </w:r>
      <w:r w:rsidR="00067AA2" w:rsidRPr="00067AA2">
        <w:rPr>
          <w:color w:val="231F20"/>
        </w:rPr>
        <w:t xml:space="preserve">. </w:t>
      </w:r>
      <w:r w:rsidR="0057384D">
        <w:rPr>
          <w:color w:val="231F20"/>
        </w:rPr>
        <w:t xml:space="preserve">Five Island Lake, </w:t>
      </w:r>
      <w:r w:rsidR="00067AA2" w:rsidRPr="00067AA2">
        <w:rPr>
          <w:color w:val="231F20"/>
        </w:rPr>
        <w:t>Iowa</w:t>
      </w:r>
      <w:r w:rsidR="0057384D">
        <w:rPr>
          <w:color w:val="231F20"/>
        </w:rPr>
        <w:t>. Electrofishing transects are run between yellow pins; fyke net locations are marked by red pins.</w:t>
      </w:r>
    </w:p>
    <w:p w14:paraId="43B703D8" w14:textId="77777777" w:rsidR="0057384D" w:rsidRDefault="0057384D">
      <w:pPr>
        <w:rPr>
          <w:color w:val="231F20"/>
        </w:rPr>
      </w:pPr>
    </w:p>
    <w:p w14:paraId="2950695E" w14:textId="3A0A110B" w:rsidR="00067AA2" w:rsidRDefault="0057384D">
      <w:pPr>
        <w:rPr>
          <w:color w:val="231F20"/>
        </w:rPr>
      </w:pPr>
      <w:r>
        <w:rPr>
          <w:noProof/>
          <w:color w:val="231F20"/>
        </w:rPr>
        <w:drawing>
          <wp:inline distT="0" distB="0" distL="0" distR="0" wp14:anchorId="2F3C9575" wp14:editId="1C210849">
            <wp:extent cx="6400800" cy="4337685"/>
            <wp:effectExtent l="0" t="0" r="0" b="5715"/>
            <wp:docPr id="23" name="Picture 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veIslan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E70AE0" w14:textId="77777777" w:rsidR="00067AA2" w:rsidRDefault="00067AA2">
      <w:pPr>
        <w:rPr>
          <w:color w:val="231F20"/>
        </w:rPr>
      </w:pPr>
      <w:r>
        <w:rPr>
          <w:color w:val="231F20"/>
        </w:rPr>
        <w:br w:type="page"/>
      </w:r>
    </w:p>
    <w:p w14:paraId="1698F10B" w14:textId="5E68240E" w:rsidR="00067AA2" w:rsidRDefault="003B037B">
      <w:pPr>
        <w:rPr>
          <w:color w:val="231F20"/>
        </w:rPr>
      </w:pPr>
      <w:r>
        <w:rPr>
          <w:color w:val="231F20"/>
        </w:rPr>
        <w:lastRenderedPageBreak/>
        <w:t>Appendix D</w:t>
      </w:r>
      <w:r w:rsidR="00067AA2">
        <w:rPr>
          <w:color w:val="231F20"/>
        </w:rPr>
        <w:t xml:space="preserve">. </w:t>
      </w:r>
      <w:r w:rsidR="0057384D">
        <w:rPr>
          <w:color w:val="231F20"/>
        </w:rPr>
        <w:t>North Twin Lake, Iowa. Electrofishing transects are run between yellow pins; fyke net locations are marked by red pins.</w:t>
      </w:r>
    </w:p>
    <w:p w14:paraId="5C3C1E4D" w14:textId="77777777" w:rsidR="0057384D" w:rsidRDefault="0057384D">
      <w:pPr>
        <w:rPr>
          <w:color w:val="231F20"/>
        </w:rPr>
      </w:pPr>
    </w:p>
    <w:p w14:paraId="0463F948" w14:textId="2A231180" w:rsidR="00067AA2" w:rsidRDefault="0057384D">
      <w:pPr>
        <w:rPr>
          <w:color w:val="231F20"/>
        </w:rPr>
      </w:pPr>
      <w:r>
        <w:rPr>
          <w:noProof/>
          <w:color w:val="231F20"/>
        </w:rPr>
        <w:drawing>
          <wp:inline distT="0" distB="0" distL="0" distR="0" wp14:anchorId="1E631366" wp14:editId="7D54E7C5">
            <wp:extent cx="6400800" cy="4337685"/>
            <wp:effectExtent l="0" t="0" r="0" b="571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tw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A5F012C" w14:textId="77777777" w:rsidR="00B41683" w:rsidRDefault="00B41683">
      <w:pPr>
        <w:rPr>
          <w:color w:val="231F20"/>
        </w:rPr>
      </w:pPr>
      <w:r>
        <w:rPr>
          <w:color w:val="231F20"/>
        </w:rPr>
        <w:br w:type="page"/>
      </w:r>
    </w:p>
    <w:p w14:paraId="79BCA96E" w14:textId="28DA59BB" w:rsidR="00B41683" w:rsidRDefault="003B037B">
      <w:pPr>
        <w:rPr>
          <w:color w:val="231F20"/>
        </w:rPr>
      </w:pPr>
      <w:r>
        <w:rPr>
          <w:color w:val="231F20"/>
        </w:rPr>
        <w:lastRenderedPageBreak/>
        <w:t xml:space="preserve">Appendix E. </w:t>
      </w:r>
      <w:r w:rsidR="0057384D">
        <w:rPr>
          <w:color w:val="231F20"/>
        </w:rPr>
        <w:t>Silver Lake (Dickinson County), Iowa. Electrofishing transects are run between yellow pins; fyke net locations are marked by red pins.</w:t>
      </w:r>
    </w:p>
    <w:p w14:paraId="5BB12F14" w14:textId="77777777" w:rsidR="0057384D" w:rsidRDefault="0057384D">
      <w:pPr>
        <w:rPr>
          <w:color w:val="231F20"/>
        </w:rPr>
      </w:pPr>
    </w:p>
    <w:p w14:paraId="55BCE6DB" w14:textId="160446EE" w:rsidR="00B41683" w:rsidRDefault="0057384D">
      <w:pPr>
        <w:rPr>
          <w:color w:val="231F20"/>
        </w:rPr>
      </w:pPr>
      <w:r>
        <w:rPr>
          <w:noProof/>
          <w:color w:val="231F20"/>
        </w:rPr>
        <w:drawing>
          <wp:inline distT="0" distB="0" distL="0" distR="0" wp14:anchorId="3D21CCB0" wp14:editId="78DF4801">
            <wp:extent cx="6400800" cy="4337685"/>
            <wp:effectExtent l="0" t="0" r="0" b="5715"/>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lve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AF1502D" w14:textId="77777777" w:rsidR="00B41683" w:rsidRDefault="00B41683">
      <w:pPr>
        <w:rPr>
          <w:color w:val="231F20"/>
        </w:rPr>
      </w:pPr>
      <w:r>
        <w:rPr>
          <w:color w:val="231F20"/>
        </w:rPr>
        <w:br w:type="page"/>
      </w:r>
    </w:p>
    <w:p w14:paraId="269DA86A" w14:textId="145D0203" w:rsidR="00B41683" w:rsidRDefault="003B037B">
      <w:pPr>
        <w:rPr>
          <w:color w:val="231F20"/>
        </w:rPr>
      </w:pPr>
      <w:r>
        <w:rPr>
          <w:color w:val="231F20"/>
        </w:rPr>
        <w:lastRenderedPageBreak/>
        <w:t>Appendix F</w:t>
      </w:r>
      <w:r w:rsidR="00B41683">
        <w:rPr>
          <w:color w:val="231F20"/>
        </w:rPr>
        <w:t>. South Twin Lake, Iowa.</w:t>
      </w:r>
      <w:r w:rsidR="0057384D">
        <w:rPr>
          <w:color w:val="231F20"/>
        </w:rPr>
        <w:t xml:space="preserve"> Electrofishing transects are run between yellow pins; fyke net locations are marked by red pins.</w:t>
      </w:r>
    </w:p>
    <w:p w14:paraId="4F22E955" w14:textId="77777777" w:rsidR="0057384D" w:rsidRDefault="0057384D">
      <w:pPr>
        <w:rPr>
          <w:color w:val="231F20"/>
        </w:rPr>
      </w:pPr>
    </w:p>
    <w:p w14:paraId="0952AABA" w14:textId="7BB08CF5" w:rsidR="00B41683" w:rsidRDefault="0057384D">
      <w:pPr>
        <w:rPr>
          <w:color w:val="231F20"/>
        </w:rPr>
      </w:pPr>
      <w:r>
        <w:rPr>
          <w:noProof/>
          <w:color w:val="231F20"/>
        </w:rPr>
        <w:drawing>
          <wp:inline distT="0" distB="0" distL="0" distR="0" wp14:anchorId="3F1C96F4" wp14:editId="16354321">
            <wp:extent cx="6400800" cy="4337685"/>
            <wp:effectExtent l="0" t="0" r="0" b="571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wi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436C483C" w14:textId="77777777" w:rsidR="00B41683" w:rsidRDefault="00B41683">
      <w:pPr>
        <w:rPr>
          <w:color w:val="231F20"/>
        </w:rPr>
      </w:pPr>
      <w:r>
        <w:rPr>
          <w:color w:val="231F20"/>
        </w:rPr>
        <w:br w:type="page"/>
      </w:r>
    </w:p>
    <w:p w14:paraId="2C1BF526" w14:textId="034D5D3F" w:rsidR="00B41683" w:rsidRDefault="003B037B">
      <w:pPr>
        <w:rPr>
          <w:color w:val="231F20"/>
        </w:rPr>
      </w:pPr>
      <w:r>
        <w:rPr>
          <w:color w:val="231F20"/>
        </w:rPr>
        <w:lastRenderedPageBreak/>
        <w:t>Appendix G</w:t>
      </w:r>
      <w:r w:rsidR="00B41683">
        <w:rPr>
          <w:color w:val="231F20"/>
        </w:rPr>
        <w:t xml:space="preserve">. </w:t>
      </w:r>
      <w:r w:rsidR="0057384D">
        <w:rPr>
          <w:color w:val="231F20"/>
        </w:rPr>
        <w:t>Storm Lake, Iowa. Electrofishing transects are run between yellow pins; fyke net locations are marked by red pins.</w:t>
      </w:r>
    </w:p>
    <w:p w14:paraId="49FEDBAE" w14:textId="77777777" w:rsidR="0057384D" w:rsidRDefault="0057384D">
      <w:pPr>
        <w:rPr>
          <w:color w:val="231F20"/>
        </w:rPr>
      </w:pPr>
    </w:p>
    <w:p w14:paraId="479873FE" w14:textId="32554877" w:rsidR="00B41683" w:rsidRDefault="0057384D">
      <w:pPr>
        <w:rPr>
          <w:color w:val="231F20"/>
        </w:rPr>
      </w:pPr>
      <w:r>
        <w:rPr>
          <w:noProof/>
          <w:color w:val="231F20"/>
        </w:rPr>
        <w:drawing>
          <wp:inline distT="0" distB="0" distL="0" distR="0" wp14:anchorId="4F3EF3F9" wp14:editId="1E11DD82">
            <wp:extent cx="6400800" cy="4337685"/>
            <wp:effectExtent l="0" t="0" r="0" b="571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orm.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4337685"/>
                    </a:xfrm>
                    <a:prstGeom prst="rect">
                      <a:avLst/>
                    </a:prstGeom>
                  </pic:spPr>
                </pic:pic>
              </a:graphicData>
            </a:graphic>
          </wp:inline>
        </w:drawing>
      </w:r>
    </w:p>
    <w:p w14:paraId="0CC9D92C" w14:textId="157875CB" w:rsidR="00942A1E" w:rsidRDefault="00942A1E">
      <w:pPr>
        <w:rPr>
          <w:color w:val="231F20"/>
        </w:rPr>
      </w:pPr>
    </w:p>
    <w:p w14:paraId="494BA6D1" w14:textId="451A31D5" w:rsidR="00942A1E" w:rsidRDefault="00942A1E">
      <w:pPr>
        <w:rPr>
          <w:color w:val="231F20"/>
        </w:rPr>
      </w:pPr>
    </w:p>
    <w:p w14:paraId="18F6A122" w14:textId="6A78EB3C" w:rsidR="00942A1E" w:rsidRDefault="00942A1E">
      <w:pPr>
        <w:rPr>
          <w:color w:val="231F20"/>
        </w:rPr>
      </w:pPr>
    </w:p>
    <w:p w14:paraId="3BE5477F" w14:textId="682D4D24" w:rsidR="00942A1E" w:rsidRDefault="00942A1E">
      <w:pPr>
        <w:rPr>
          <w:color w:val="231F20"/>
        </w:rPr>
      </w:pPr>
    </w:p>
    <w:p w14:paraId="2CF54508" w14:textId="1E8689B1" w:rsidR="00942A1E" w:rsidRDefault="00942A1E">
      <w:pPr>
        <w:rPr>
          <w:color w:val="231F20"/>
        </w:rPr>
      </w:pPr>
    </w:p>
    <w:p w14:paraId="2A5D1A0D" w14:textId="03001C7C" w:rsidR="00942A1E" w:rsidRDefault="00942A1E">
      <w:pPr>
        <w:rPr>
          <w:color w:val="231F20"/>
        </w:rPr>
      </w:pPr>
    </w:p>
    <w:p w14:paraId="365179C5" w14:textId="10C14A09" w:rsidR="00942A1E" w:rsidRDefault="00942A1E">
      <w:pPr>
        <w:rPr>
          <w:color w:val="231F20"/>
        </w:rPr>
      </w:pPr>
    </w:p>
    <w:p w14:paraId="6241E7C6" w14:textId="7720326D" w:rsidR="00942A1E" w:rsidRDefault="00942A1E">
      <w:pPr>
        <w:rPr>
          <w:color w:val="231F20"/>
        </w:rPr>
      </w:pPr>
    </w:p>
    <w:p w14:paraId="293B6EB8" w14:textId="74E389C7" w:rsidR="00942A1E" w:rsidRDefault="00942A1E">
      <w:pPr>
        <w:rPr>
          <w:color w:val="231F20"/>
        </w:rPr>
      </w:pPr>
    </w:p>
    <w:p w14:paraId="58298968" w14:textId="5D2B8E6F" w:rsidR="00942A1E" w:rsidRDefault="00942A1E">
      <w:pPr>
        <w:rPr>
          <w:color w:val="231F20"/>
        </w:rPr>
      </w:pPr>
    </w:p>
    <w:p w14:paraId="6B041E39" w14:textId="2F22A474" w:rsidR="00942A1E" w:rsidRDefault="00942A1E">
      <w:pPr>
        <w:rPr>
          <w:color w:val="231F20"/>
        </w:rPr>
      </w:pPr>
    </w:p>
    <w:p w14:paraId="5F0BC650" w14:textId="053D62B3" w:rsidR="00942A1E" w:rsidRDefault="00942A1E">
      <w:pPr>
        <w:rPr>
          <w:color w:val="231F20"/>
        </w:rPr>
      </w:pPr>
    </w:p>
    <w:p w14:paraId="1F002DC5" w14:textId="3E541640" w:rsidR="00942A1E" w:rsidRDefault="00942A1E">
      <w:pPr>
        <w:rPr>
          <w:color w:val="231F20"/>
        </w:rPr>
      </w:pPr>
    </w:p>
    <w:p w14:paraId="3AE659A9" w14:textId="18629D2E" w:rsidR="00942A1E" w:rsidRDefault="00942A1E">
      <w:pPr>
        <w:rPr>
          <w:color w:val="231F20"/>
        </w:rPr>
      </w:pPr>
    </w:p>
    <w:p w14:paraId="1A349FEA" w14:textId="09F79A86" w:rsidR="00942A1E" w:rsidRDefault="00942A1E">
      <w:pPr>
        <w:rPr>
          <w:color w:val="231F20"/>
        </w:rPr>
      </w:pPr>
    </w:p>
    <w:p w14:paraId="7AEFCAF0" w14:textId="63019BB5" w:rsidR="00942A1E" w:rsidRDefault="00942A1E">
      <w:pPr>
        <w:rPr>
          <w:color w:val="231F20"/>
        </w:rPr>
      </w:pPr>
    </w:p>
    <w:p w14:paraId="4FBF58DA" w14:textId="3D962CCC" w:rsidR="00942A1E" w:rsidRDefault="00942A1E">
      <w:pPr>
        <w:rPr>
          <w:color w:val="231F20"/>
        </w:rPr>
      </w:pPr>
    </w:p>
    <w:p w14:paraId="454165DA" w14:textId="6CCBB5DD" w:rsidR="00942A1E" w:rsidRDefault="00942A1E">
      <w:pPr>
        <w:rPr>
          <w:color w:val="231F20"/>
        </w:rPr>
      </w:pPr>
    </w:p>
    <w:p w14:paraId="5E0CC51C" w14:textId="12FD10E3" w:rsidR="00942A1E" w:rsidRDefault="00942A1E">
      <w:pPr>
        <w:rPr>
          <w:color w:val="231F20"/>
        </w:rPr>
      </w:pPr>
    </w:p>
    <w:tbl>
      <w:tblPr>
        <w:tblStyle w:val="PlainTable4"/>
        <w:tblW w:w="5489" w:type="pct"/>
        <w:jc w:val="center"/>
        <w:tblLayout w:type="fixed"/>
        <w:tblLook w:val="04A0" w:firstRow="1" w:lastRow="0" w:firstColumn="1" w:lastColumn="0" w:noHBand="0" w:noVBand="1"/>
      </w:tblPr>
      <w:tblGrid>
        <w:gridCol w:w="2340"/>
        <w:gridCol w:w="1108"/>
        <w:gridCol w:w="1105"/>
        <w:gridCol w:w="1049"/>
        <w:gridCol w:w="1166"/>
        <w:gridCol w:w="62"/>
        <w:gridCol w:w="1354"/>
        <w:gridCol w:w="283"/>
        <w:gridCol w:w="994"/>
        <w:gridCol w:w="113"/>
        <w:gridCol w:w="704"/>
        <w:gridCol w:w="522"/>
        <w:gridCol w:w="122"/>
        <w:gridCol w:w="144"/>
      </w:tblGrid>
      <w:tr w:rsidR="00942A1E" w:rsidRPr="00977B47" w14:paraId="35AD7309" w14:textId="77777777" w:rsidTr="00E320B1">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4998" w:type="pct"/>
            <w:gridSpan w:val="14"/>
            <w:tcBorders>
              <w:bottom w:val="single" w:sz="4" w:space="0" w:color="auto"/>
            </w:tcBorders>
            <w:shd w:val="clear" w:color="auto" w:fill="auto"/>
          </w:tcPr>
          <w:p w14:paraId="6EB31F9F" w14:textId="05DA8BA2" w:rsidR="00942A1E" w:rsidRDefault="00942A1E" w:rsidP="00080FEB">
            <w:pPr>
              <w:rPr>
                <w:b w:val="0"/>
              </w:rPr>
            </w:pPr>
            <w:r>
              <w:lastRenderedPageBreak/>
              <w:t>Appendix H</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sidR="006B5CA8">
              <w:rPr>
                <w:b w:val="0"/>
              </w:rPr>
              <w:t>category for</w:t>
            </w:r>
            <w:r w:rsidRPr="005D74F9">
              <w:rPr>
                <w:b w:val="0"/>
              </w:rPr>
              <w:t xml:space="preserve"> fish</w:t>
            </w:r>
            <w:r w:rsidR="006B5CA8">
              <w:rPr>
                <w:b w:val="0"/>
              </w:rPr>
              <w:t>es</w:t>
            </w:r>
            <w:r>
              <w:rPr>
                <w:b w:val="0"/>
              </w:rPr>
              <w:t xml:space="preserve"> sampled</w:t>
            </w:r>
            <w:r w:rsidRPr="005D74F9">
              <w:rPr>
                <w:b w:val="0"/>
              </w:rPr>
              <w:t xml:space="preserve"> </w:t>
            </w:r>
            <w:r w:rsidR="006B5CA8">
              <w:rPr>
                <w:b w:val="0"/>
              </w:rPr>
              <w:t xml:space="preserve">via fyke nets </w:t>
            </w:r>
            <w:r w:rsidRPr="005D74F9">
              <w:rPr>
                <w:b w:val="0"/>
              </w:rPr>
              <w:t>from seven lakes in NW Iowa</w:t>
            </w:r>
            <w:r>
              <w:rPr>
                <w:b w:val="0"/>
              </w:rPr>
              <w:t xml:space="preserve"> in 2018</w:t>
            </w:r>
            <w:r w:rsidRPr="005D74F9">
              <w:rPr>
                <w:b w:val="0"/>
              </w:rPr>
              <w:t xml:space="preserve">. Number of fish in each category is followed by the proportion </w:t>
            </w:r>
            <w:r w:rsidR="00FB3236">
              <w:rPr>
                <w:b w:val="0"/>
              </w:rPr>
              <w:t xml:space="preserve">(in parentheses) </w:t>
            </w:r>
            <w:r w:rsidRPr="005D74F9">
              <w:rPr>
                <w:b w:val="0"/>
              </w:rPr>
              <w:t xml:space="preserve">of </w:t>
            </w:r>
            <w:r w:rsidR="00FB3236">
              <w:rPr>
                <w:b w:val="0"/>
              </w:rPr>
              <w:t xml:space="preserve">all fish in each </w:t>
            </w:r>
            <w:r w:rsidR="00FB3236" w:rsidRPr="005D74F9">
              <w:rPr>
                <w:b w:val="0"/>
              </w:rPr>
              <w:t>PSD</w:t>
            </w:r>
            <w:r w:rsidR="00FB3236" w:rsidRPr="005D74F9">
              <w:rPr>
                <w:b w:val="0"/>
                <w:vertAlign w:val="subscript"/>
              </w:rPr>
              <w:t>X</w:t>
            </w:r>
            <w:r w:rsidRPr="005D74F9">
              <w:rPr>
                <w:b w:val="0"/>
                <w:vertAlign w:val="subscript"/>
              </w:rPr>
              <w:t xml:space="preserve"> </w:t>
            </w:r>
            <w:r w:rsidR="00FB3236">
              <w:rPr>
                <w:b w:val="0"/>
              </w:rPr>
              <w:t>category</w:t>
            </w:r>
            <w:r w:rsidRPr="005D74F9">
              <w:rPr>
                <w:b w:val="0"/>
              </w:rPr>
              <w:t xml:space="preserve"> out of all </w:t>
            </w:r>
            <w:r w:rsidR="00FB3236">
              <w:rPr>
                <w:b w:val="0"/>
              </w:rPr>
              <w:t xml:space="preserve">fish sampled that were </w:t>
            </w:r>
            <w:r w:rsidRPr="005D74F9">
              <w:rPr>
                <w:b w:val="0"/>
              </w:rPr>
              <w:t>stock size or larger</w:t>
            </w:r>
            <w:r w:rsidR="00FB3236">
              <w:rPr>
                <w:b w:val="0"/>
              </w:rPr>
              <w:t>.</w:t>
            </w:r>
            <w:r w:rsidRPr="005D74F9">
              <w:rPr>
                <w:b w:val="0"/>
              </w:rPr>
              <w:t xml:space="preserve"> PSD</w:t>
            </w:r>
            <w:r w:rsidRPr="005D74F9">
              <w:rPr>
                <w:b w:val="0"/>
                <w:vertAlign w:val="subscript"/>
              </w:rPr>
              <w:t>X</w:t>
            </w:r>
            <w:r w:rsidRPr="005D74F9">
              <w:rPr>
                <w:b w:val="0"/>
              </w:rPr>
              <w:t xml:space="preserve"> lengths are from </w:t>
            </w:r>
            <w:proofErr w:type="spellStart"/>
            <w:r w:rsidRPr="005D74F9">
              <w:rPr>
                <w:b w:val="0"/>
              </w:rPr>
              <w:t>Gablehouse</w:t>
            </w:r>
            <w:proofErr w:type="spellEnd"/>
            <w:r w:rsidRPr="005D74F9">
              <w:rPr>
                <w:b w:val="0"/>
              </w:rPr>
              <w:t xml:space="preserve"> (1984).</w:t>
            </w:r>
          </w:p>
          <w:p w14:paraId="68D104AE" w14:textId="77777777" w:rsidR="00942A1E" w:rsidRPr="005D74F9" w:rsidRDefault="00942A1E" w:rsidP="00080FEB"/>
        </w:tc>
      </w:tr>
      <w:tr w:rsidR="00942A1E" w:rsidRPr="00977B47" w14:paraId="00925BD4" w14:textId="77777777" w:rsidTr="00E320B1">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5A22E25B" w14:textId="77777777" w:rsidR="00942A1E" w:rsidRPr="005D74F9" w:rsidRDefault="00942A1E" w:rsidP="00080FEB">
            <w:pPr>
              <w:spacing w:line="259" w:lineRule="auto"/>
            </w:pPr>
          </w:p>
        </w:tc>
        <w:tc>
          <w:tcPr>
            <w:tcW w:w="500" w:type="pct"/>
            <w:tcBorders>
              <w:bottom w:val="single" w:sz="4" w:space="0" w:color="auto"/>
            </w:tcBorders>
            <w:shd w:val="clear" w:color="auto" w:fill="auto"/>
          </w:tcPr>
          <w:p w14:paraId="07529ED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499" w:type="pct"/>
            <w:tcBorders>
              <w:bottom w:val="single" w:sz="4" w:space="0" w:color="auto"/>
            </w:tcBorders>
            <w:shd w:val="clear" w:color="auto" w:fill="auto"/>
          </w:tcPr>
          <w:p w14:paraId="07A4798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4" w:type="pct"/>
            <w:tcBorders>
              <w:bottom w:val="single" w:sz="4" w:space="0" w:color="auto"/>
            </w:tcBorders>
            <w:shd w:val="clear" w:color="auto" w:fill="auto"/>
          </w:tcPr>
          <w:p w14:paraId="4BD6ADD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05D91397" w14:textId="77777777" w:rsidR="00942A1E" w:rsidRPr="005D74F9" w:rsidRDefault="00942A1E" w:rsidP="00080FEB">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73D1379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3C4E440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2194351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4DC5221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54" w:type="pct"/>
            <w:gridSpan w:val="2"/>
            <w:tcBorders>
              <w:bottom w:val="single" w:sz="4" w:space="0" w:color="auto"/>
            </w:tcBorders>
            <w:shd w:val="clear" w:color="auto" w:fill="auto"/>
          </w:tcPr>
          <w:p w14:paraId="1EBAE1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19" w:type="pct"/>
            <w:gridSpan w:val="2"/>
            <w:tcBorders>
              <w:bottom w:val="single" w:sz="4" w:space="0" w:color="auto"/>
            </w:tcBorders>
            <w:shd w:val="clear" w:color="auto" w:fill="auto"/>
          </w:tcPr>
          <w:p w14:paraId="026F3D6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tc>
      </w:tr>
      <w:tr w:rsidR="00942A1E" w:rsidRPr="00977B47" w14:paraId="00CF66FB" w14:textId="77777777" w:rsidTr="00E320B1">
        <w:trPr>
          <w:gridAfter w:val="1"/>
          <w:wAfter w:w="65" w:type="pct"/>
          <w:trHeight w:val="317"/>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09D9803B" w14:textId="77777777" w:rsidR="00942A1E" w:rsidRPr="005D74F9" w:rsidRDefault="00942A1E" w:rsidP="00080FEB">
            <w:pPr>
              <w:spacing w:line="259" w:lineRule="auto"/>
            </w:pPr>
            <w:r w:rsidRPr="005D74F9">
              <w:t>Blue Lake</w:t>
            </w:r>
          </w:p>
          <w:p w14:paraId="781901FC" w14:textId="77777777" w:rsidR="00942A1E" w:rsidRPr="005D74F9" w:rsidRDefault="00942A1E" w:rsidP="00080FEB">
            <w:pPr>
              <w:spacing w:line="259" w:lineRule="auto"/>
              <w:rPr>
                <w:b w:val="0"/>
              </w:rPr>
            </w:pPr>
            <w:r w:rsidRPr="005D74F9">
              <w:rPr>
                <w:b w:val="0"/>
              </w:rPr>
              <w:t xml:space="preserve">     Black Crappie</w:t>
            </w:r>
          </w:p>
          <w:p w14:paraId="121DBEFF" w14:textId="77777777" w:rsidR="00E320B1" w:rsidRDefault="00942A1E" w:rsidP="00E320B1">
            <w:pPr>
              <w:spacing w:line="259" w:lineRule="auto"/>
              <w:rPr>
                <w:b w:val="0"/>
              </w:rPr>
            </w:pPr>
            <w:r w:rsidRPr="005D74F9">
              <w:rPr>
                <w:b w:val="0"/>
              </w:rPr>
              <w:t xml:space="preserve">     Bluegill</w:t>
            </w:r>
          </w:p>
          <w:p w14:paraId="203CED53" w14:textId="38578F35" w:rsidR="00942A1E" w:rsidRPr="005D74F9" w:rsidRDefault="00942A1E" w:rsidP="00E320B1">
            <w:pPr>
              <w:spacing w:line="259" w:lineRule="auto"/>
              <w:rPr>
                <w:b w:val="0"/>
              </w:rPr>
            </w:pPr>
            <w:r w:rsidRPr="005D74F9">
              <w:rPr>
                <w:b w:val="0"/>
              </w:rPr>
              <w:t xml:space="preserve">     Largemouth Bass</w:t>
            </w:r>
          </w:p>
        </w:tc>
        <w:tc>
          <w:tcPr>
            <w:tcW w:w="500" w:type="pct"/>
            <w:shd w:val="clear" w:color="auto" w:fill="auto"/>
          </w:tcPr>
          <w:p w14:paraId="5C695D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13B652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10</w:t>
            </w:r>
          </w:p>
          <w:p w14:paraId="0EC25C2B" w14:textId="75F7A113" w:rsidR="00942A1E" w:rsidRPr="005D74F9"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11</w:t>
            </w:r>
          </w:p>
          <w:p w14:paraId="515696F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99" w:type="pct"/>
            <w:shd w:val="clear" w:color="auto" w:fill="auto"/>
          </w:tcPr>
          <w:p w14:paraId="01E973A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40731F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4B3C34C7" w14:textId="77777777" w:rsidR="00E320B1"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8</w:t>
            </w:r>
          </w:p>
          <w:p w14:paraId="47AA6005" w14:textId="3047BD76" w:rsidR="00942A1E" w:rsidRPr="005D74F9"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6E32760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0E7F9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6 (39)</w:t>
            </w:r>
          </w:p>
          <w:p w14:paraId="736391E3" w14:textId="5290BFD7" w:rsidR="00942A1E" w:rsidRPr="005D74F9" w:rsidRDefault="00EA26FF"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6 (43</w:t>
            </w:r>
            <w:r w:rsidR="00942A1E" w:rsidRPr="005D74F9">
              <w:t>)</w:t>
            </w:r>
          </w:p>
          <w:p w14:paraId="4DE0AB13" w14:textId="020C763F"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tc>
        <w:tc>
          <w:tcPr>
            <w:tcW w:w="527" w:type="pct"/>
            <w:shd w:val="clear" w:color="auto" w:fill="auto"/>
          </w:tcPr>
          <w:p w14:paraId="3F0FCA4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BCEC4A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(6)</w:t>
            </w:r>
          </w:p>
          <w:p w14:paraId="534D3007" w14:textId="77777777" w:rsidR="00E320B1"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8DDBEA" w14:textId="478C31E8" w:rsidR="00942A1E" w:rsidRPr="005D74F9" w:rsidRDefault="00E320B1"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 (0</w:t>
            </w:r>
            <w:r w:rsidR="00942A1E" w:rsidRPr="005D74F9">
              <w:t>)</w:t>
            </w:r>
          </w:p>
        </w:tc>
        <w:tc>
          <w:tcPr>
            <w:tcW w:w="768" w:type="pct"/>
            <w:gridSpan w:val="3"/>
            <w:shd w:val="clear" w:color="auto" w:fill="auto"/>
          </w:tcPr>
          <w:p w14:paraId="623A875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A66B4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(6)</w:t>
            </w:r>
          </w:p>
          <w:p w14:paraId="5C068969" w14:textId="215F9371" w:rsidR="00942A1E" w:rsidRPr="005D74F9" w:rsidRDefault="00942A1E" w:rsidP="00E320B1">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1D26627" w14:textId="3F08F380" w:rsidR="00942A1E" w:rsidRPr="005D74F9" w:rsidRDefault="00E320B1"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tc>
        <w:tc>
          <w:tcPr>
            <w:tcW w:w="449" w:type="pct"/>
            <w:shd w:val="clear" w:color="auto" w:fill="auto"/>
          </w:tcPr>
          <w:p w14:paraId="7FA593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0E29AA7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1766F9F" w14:textId="77777777" w:rsidR="00E320B1" w:rsidRDefault="00942A1E" w:rsidP="00E320B1">
            <w:pPr>
              <w:jc w:val="center"/>
              <w:cnfStyle w:val="000000000000" w:firstRow="0" w:lastRow="0" w:firstColumn="0" w:lastColumn="0" w:oddVBand="0" w:evenVBand="0" w:oddHBand="0" w:evenHBand="0" w:firstRowFirstColumn="0" w:firstRowLastColumn="0" w:lastRowFirstColumn="0" w:lastRowLastColumn="0"/>
            </w:pPr>
            <w:r w:rsidRPr="005D74F9">
              <w:t>0 (0)</w:t>
            </w:r>
          </w:p>
          <w:p w14:paraId="2B6F97B0" w14:textId="112B2825" w:rsidR="00942A1E" w:rsidRPr="005D74F9" w:rsidRDefault="00942A1E" w:rsidP="00E320B1">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731B005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6DE82B4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28</w:t>
            </w:r>
          </w:p>
          <w:p w14:paraId="219A1833" w14:textId="77777777" w:rsidR="00E320B1" w:rsidRDefault="00E320B1" w:rsidP="00E320B1">
            <w:pPr>
              <w:jc w:val="right"/>
              <w:cnfStyle w:val="000000000000" w:firstRow="0" w:lastRow="0" w:firstColumn="0" w:lastColumn="0" w:oddVBand="0" w:evenVBand="0" w:oddHBand="0" w:evenHBand="0" w:firstRowFirstColumn="0" w:firstRowLastColumn="0" w:lastRowFirstColumn="0" w:lastRowLastColumn="0"/>
            </w:pPr>
            <w:r>
              <w:t>25</w:t>
            </w:r>
          </w:p>
          <w:p w14:paraId="7FEFF442" w14:textId="3D313B51" w:rsidR="00942A1E" w:rsidRPr="005D74F9" w:rsidRDefault="00E320B1" w:rsidP="00E320B1">
            <w:pPr>
              <w:jc w:val="right"/>
              <w:cnfStyle w:val="000000000000" w:firstRow="0" w:lastRow="0" w:firstColumn="0" w:lastColumn="0" w:oddVBand="0" w:evenVBand="0" w:oddHBand="0" w:evenHBand="0" w:firstRowFirstColumn="0" w:firstRowLastColumn="0" w:lastRowFirstColumn="0" w:lastRowLastColumn="0"/>
            </w:pPr>
            <w:r>
              <w:t>1</w:t>
            </w:r>
          </w:p>
        </w:tc>
        <w:tc>
          <w:tcPr>
            <w:tcW w:w="291" w:type="pct"/>
            <w:gridSpan w:val="2"/>
            <w:shd w:val="clear" w:color="auto" w:fill="auto"/>
          </w:tcPr>
          <w:p w14:paraId="337A95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732B22"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300"/>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2FAE4D34" w14:textId="77777777" w:rsidR="00942A1E" w:rsidRPr="005D74F9" w:rsidRDefault="00942A1E" w:rsidP="00080FEB">
            <w:pPr>
              <w:spacing w:line="259" w:lineRule="auto"/>
            </w:pPr>
            <w:r w:rsidRPr="005D74F9">
              <w:t>Center Lake</w:t>
            </w:r>
          </w:p>
          <w:p w14:paraId="7E0ABAAF" w14:textId="1135F73F" w:rsidR="00E320B1" w:rsidRDefault="00942A1E" w:rsidP="00080FEB">
            <w:pPr>
              <w:spacing w:line="259" w:lineRule="auto"/>
              <w:rPr>
                <w:b w:val="0"/>
              </w:rPr>
            </w:pPr>
            <w:r w:rsidRPr="005D74F9">
              <w:rPr>
                <w:b w:val="0"/>
              </w:rPr>
              <w:t xml:space="preserve">     </w:t>
            </w:r>
            <w:r w:rsidR="00E320B1">
              <w:rPr>
                <w:b w:val="0"/>
              </w:rPr>
              <w:t>Bigmouth Buffalo</w:t>
            </w:r>
          </w:p>
          <w:p w14:paraId="4CD48933" w14:textId="06C7A239" w:rsidR="00942A1E" w:rsidRPr="005D74F9" w:rsidRDefault="00E320B1" w:rsidP="00080FEB">
            <w:pPr>
              <w:spacing w:line="259" w:lineRule="auto"/>
              <w:rPr>
                <w:b w:val="0"/>
              </w:rPr>
            </w:pPr>
            <w:r>
              <w:rPr>
                <w:b w:val="0"/>
              </w:rPr>
              <w:t xml:space="preserve">     </w:t>
            </w:r>
            <w:r w:rsidR="00942A1E" w:rsidRPr="005D74F9">
              <w:rPr>
                <w:b w:val="0"/>
              </w:rPr>
              <w:t>Black Bullhead</w:t>
            </w:r>
          </w:p>
          <w:p w14:paraId="10A04F8C" w14:textId="77777777" w:rsidR="00942A1E" w:rsidRPr="005D74F9" w:rsidRDefault="00942A1E" w:rsidP="00080FEB">
            <w:pPr>
              <w:spacing w:line="259" w:lineRule="auto"/>
              <w:rPr>
                <w:b w:val="0"/>
              </w:rPr>
            </w:pPr>
            <w:r w:rsidRPr="005D74F9">
              <w:rPr>
                <w:b w:val="0"/>
              </w:rPr>
              <w:t xml:space="preserve">     Black Crappie</w:t>
            </w:r>
          </w:p>
          <w:p w14:paraId="711859C4" w14:textId="77777777" w:rsidR="00942A1E" w:rsidRPr="005D74F9" w:rsidRDefault="00942A1E" w:rsidP="00080FEB">
            <w:pPr>
              <w:spacing w:line="259" w:lineRule="auto"/>
              <w:rPr>
                <w:b w:val="0"/>
              </w:rPr>
            </w:pPr>
            <w:r w:rsidRPr="005D74F9">
              <w:rPr>
                <w:b w:val="0"/>
              </w:rPr>
              <w:t xml:space="preserve">     Bluegill </w:t>
            </w:r>
          </w:p>
          <w:p w14:paraId="4E389EFA" w14:textId="060C11A8" w:rsidR="00942A1E" w:rsidRPr="005D74F9" w:rsidRDefault="00942A1E" w:rsidP="00080FEB">
            <w:pPr>
              <w:spacing w:line="259" w:lineRule="auto"/>
              <w:rPr>
                <w:b w:val="0"/>
              </w:rPr>
            </w:pPr>
            <w:r w:rsidRPr="005D74F9">
              <w:rPr>
                <w:b w:val="0"/>
              </w:rPr>
              <w:t xml:space="preserve">     </w:t>
            </w:r>
            <w:r w:rsidR="00E320B1">
              <w:rPr>
                <w:b w:val="0"/>
              </w:rPr>
              <w:t>Common Carp</w:t>
            </w:r>
          </w:p>
          <w:p w14:paraId="6D37B083" w14:textId="77777777" w:rsidR="00942A1E" w:rsidRPr="005D74F9" w:rsidRDefault="00942A1E" w:rsidP="00080FEB">
            <w:pPr>
              <w:spacing w:line="259" w:lineRule="auto"/>
              <w:rPr>
                <w:b w:val="0"/>
              </w:rPr>
            </w:pPr>
            <w:r w:rsidRPr="005D74F9">
              <w:rPr>
                <w:b w:val="0"/>
              </w:rPr>
              <w:t xml:space="preserve">     Golden Shiner</w:t>
            </w:r>
          </w:p>
          <w:p w14:paraId="0C7B8DAD" w14:textId="77777777" w:rsidR="00942A1E" w:rsidRPr="005D74F9" w:rsidRDefault="00942A1E" w:rsidP="00080FEB">
            <w:pPr>
              <w:spacing w:line="259" w:lineRule="auto"/>
              <w:rPr>
                <w:b w:val="0"/>
              </w:rPr>
            </w:pPr>
            <w:r w:rsidRPr="005D74F9">
              <w:rPr>
                <w:b w:val="0"/>
              </w:rPr>
              <w:t xml:space="preserve">     Largemouth Bass</w:t>
            </w:r>
          </w:p>
          <w:p w14:paraId="69D12446" w14:textId="625D5024" w:rsidR="00942A1E" w:rsidRPr="005D74F9" w:rsidRDefault="00942A1E" w:rsidP="00E320B1">
            <w:pPr>
              <w:spacing w:line="259" w:lineRule="auto"/>
              <w:rPr>
                <w:b w:val="0"/>
              </w:rPr>
            </w:pPr>
            <w:r w:rsidRPr="005D74F9">
              <w:rPr>
                <w:b w:val="0"/>
              </w:rPr>
              <w:t xml:space="preserve">     Painted Turtle</w:t>
            </w:r>
          </w:p>
          <w:p w14:paraId="17697191" w14:textId="77777777" w:rsidR="00942A1E" w:rsidRPr="005D74F9" w:rsidRDefault="00942A1E" w:rsidP="00080FEB">
            <w:pPr>
              <w:spacing w:line="259" w:lineRule="auto"/>
              <w:rPr>
                <w:b w:val="0"/>
              </w:rPr>
            </w:pPr>
            <w:r w:rsidRPr="005D74F9">
              <w:rPr>
                <w:b w:val="0"/>
              </w:rPr>
              <w:t xml:space="preserve">     Shortnose Gar</w:t>
            </w:r>
          </w:p>
          <w:p w14:paraId="43367CE0" w14:textId="77777777" w:rsidR="00942A1E" w:rsidRPr="005D74F9" w:rsidRDefault="00942A1E" w:rsidP="00080FEB">
            <w:pPr>
              <w:spacing w:line="259" w:lineRule="auto"/>
              <w:rPr>
                <w:b w:val="0"/>
              </w:rPr>
            </w:pPr>
            <w:r w:rsidRPr="005D74F9">
              <w:rPr>
                <w:b w:val="0"/>
              </w:rPr>
              <w:t xml:space="preserve">     Walleye</w:t>
            </w:r>
          </w:p>
          <w:p w14:paraId="1C6175DE" w14:textId="77777777" w:rsidR="00942A1E" w:rsidRPr="005D74F9" w:rsidRDefault="00942A1E" w:rsidP="00080FEB">
            <w:pPr>
              <w:spacing w:line="259" w:lineRule="auto"/>
              <w:rPr>
                <w:b w:val="0"/>
              </w:rPr>
            </w:pPr>
            <w:r w:rsidRPr="005D74F9">
              <w:rPr>
                <w:b w:val="0"/>
              </w:rPr>
              <w:t xml:space="preserve">     White Crappie</w:t>
            </w:r>
          </w:p>
          <w:p w14:paraId="55C38BB7" w14:textId="77777777" w:rsidR="000412C0" w:rsidRDefault="00942A1E" w:rsidP="000412C0">
            <w:pPr>
              <w:spacing w:line="259" w:lineRule="auto"/>
              <w:rPr>
                <w:b w:val="0"/>
              </w:rPr>
            </w:pPr>
            <w:r w:rsidRPr="005D74F9">
              <w:rPr>
                <w:b w:val="0"/>
              </w:rPr>
              <w:t xml:space="preserve">     Yellow Bass</w:t>
            </w:r>
          </w:p>
          <w:p w14:paraId="242EE407" w14:textId="78AB114C" w:rsidR="00942A1E" w:rsidRPr="005D74F9" w:rsidRDefault="00942A1E" w:rsidP="000412C0">
            <w:pPr>
              <w:spacing w:line="259" w:lineRule="auto"/>
              <w:rPr>
                <w:b w:val="0"/>
              </w:rPr>
            </w:pPr>
            <w:r w:rsidRPr="005D74F9">
              <w:rPr>
                <w:b w:val="0"/>
              </w:rPr>
              <w:t xml:space="preserve">     Yellow Perch</w:t>
            </w:r>
          </w:p>
        </w:tc>
        <w:tc>
          <w:tcPr>
            <w:tcW w:w="500" w:type="pct"/>
            <w:shd w:val="clear" w:color="auto" w:fill="auto"/>
          </w:tcPr>
          <w:p w14:paraId="35EE9EF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533A49" w14:textId="468712B3"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1E55029C" w14:textId="1AABE3EA"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E51D9D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w:t>
            </w:r>
          </w:p>
          <w:p w14:paraId="651EC54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883FD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AA6D1F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CD2234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B2220E" w14:textId="57F0BA1E"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BD1308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33F82C9" w14:textId="393F1747"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7689276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w:t>
            </w:r>
          </w:p>
          <w:p w14:paraId="08289E6A" w14:textId="7EBB7B00"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9520AB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7B730AB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351892" w14:textId="77777777"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76FEE33" w14:textId="405D1D2D"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6C11BF9D" w14:textId="03F0E396"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p>
          <w:p w14:paraId="7FF0E6DD" w14:textId="33FD778C"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23</w:t>
            </w:r>
          </w:p>
          <w:p w14:paraId="57D59DCD" w14:textId="3639D6D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p>
          <w:p w14:paraId="3913A28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14E1152" w14:textId="088618A3"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473D7A1" w14:textId="376A6DBF"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B240E6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214A9516" w14:textId="6AA343FB"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9</w:t>
            </w:r>
          </w:p>
          <w:p w14:paraId="454641E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0111E54" w14:textId="3E13A803"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BC5586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shd w:val="clear" w:color="auto" w:fill="auto"/>
          </w:tcPr>
          <w:p w14:paraId="7CDC4F3C"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4F3AA2C7" w14:textId="1A863A57" w:rsidR="00E320B1"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A26FF">
              <w:t xml:space="preserve"> (75)</w:t>
            </w:r>
          </w:p>
          <w:p w14:paraId="2AD8B45F" w14:textId="4647E575"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(100)</w:t>
            </w:r>
          </w:p>
          <w:p w14:paraId="568C78DA" w14:textId="312677B5"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38</w:t>
            </w:r>
            <w:r w:rsidR="00EA26FF">
              <w:t xml:space="preserve"> (97</w:t>
            </w:r>
            <w:r w:rsidR="00942A1E" w:rsidRPr="005D74F9">
              <w:t>)</w:t>
            </w:r>
          </w:p>
          <w:p w14:paraId="660522F4" w14:textId="014B5DE4"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85</w:t>
            </w:r>
            <w:r w:rsidR="00EA26FF">
              <w:t xml:space="preserve"> (80</w:t>
            </w:r>
            <w:r w:rsidR="00942A1E" w:rsidRPr="005D74F9">
              <w:t>)</w:t>
            </w:r>
          </w:p>
          <w:p w14:paraId="6E1AC9B9" w14:textId="5E072E38"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A26FF">
              <w:t xml:space="preserve"> (33</w:t>
            </w:r>
            <w:r w:rsidR="00942A1E" w:rsidRPr="005D74F9">
              <w:t>)</w:t>
            </w:r>
          </w:p>
          <w:p w14:paraId="14B9AB4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ED94CC" w14:textId="7071DF72"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942A1E" w:rsidRPr="005D74F9">
              <w:t>)</w:t>
            </w:r>
          </w:p>
          <w:p w14:paraId="6E1717F1" w14:textId="51D2F145"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06FE7A5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BA7CA25" w14:textId="1DA640C3"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A26FF">
              <w:t xml:space="preserve"> (31</w:t>
            </w:r>
            <w:r w:rsidR="00942A1E" w:rsidRPr="005D74F9">
              <w:t>)</w:t>
            </w:r>
          </w:p>
          <w:p w14:paraId="4C895A1A" w14:textId="2EC5334E"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4C52743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1240EA27" w14:textId="39558489"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tc>
        <w:tc>
          <w:tcPr>
            <w:tcW w:w="527" w:type="pct"/>
            <w:shd w:val="clear" w:color="auto" w:fill="auto"/>
          </w:tcPr>
          <w:p w14:paraId="5F6385ED"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2C9D9AD3"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815B1F0" w14:textId="2DD08F6B"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357F9B0" w14:textId="5A6BB80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36</w:t>
            </w:r>
            <w:r w:rsidR="00942A1E" w:rsidRPr="005D74F9">
              <w:t xml:space="preserve"> (58)</w:t>
            </w:r>
          </w:p>
          <w:p w14:paraId="2112A2F1"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(3)</w:t>
            </w:r>
          </w:p>
          <w:p w14:paraId="6301AE65" w14:textId="3633AC0D" w:rsidR="00942A1E" w:rsidRPr="005D74F9" w:rsidRDefault="00EA26FF"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 (33</w:t>
            </w:r>
            <w:r w:rsidR="00942A1E" w:rsidRPr="005D74F9">
              <w:t>)</w:t>
            </w:r>
          </w:p>
          <w:p w14:paraId="528C5765"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D019D73" w14:textId="533C9860"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57269C17" w14:textId="41597C7E"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F3F113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31847CA4" w14:textId="3F96D146"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(12)</w:t>
            </w:r>
          </w:p>
          <w:p w14:paraId="3B15C84D" w14:textId="7EABCE27"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p w14:paraId="4DB20AC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0412C0">
              <w:t>7 (100)</w:t>
            </w:r>
          </w:p>
          <w:p w14:paraId="4253BE0C" w14:textId="6C5A302D"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1 (</w:t>
            </w:r>
            <w:r w:rsidR="00E320B1">
              <w:t>33</w:t>
            </w:r>
            <w:r w:rsidRPr="005D74F9">
              <w:t>)</w:t>
            </w:r>
          </w:p>
        </w:tc>
        <w:tc>
          <w:tcPr>
            <w:tcW w:w="768" w:type="pct"/>
            <w:gridSpan w:val="3"/>
            <w:shd w:val="clear" w:color="auto" w:fill="auto"/>
          </w:tcPr>
          <w:p w14:paraId="21AE98B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p>
          <w:p w14:paraId="3981367E"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22593D3" w14:textId="3281FE6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A4DC58" w14:textId="1949EBFE"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6DA5FBE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2 (2)</w:t>
            </w:r>
          </w:p>
          <w:p w14:paraId="13BCAD66"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854E09F"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7B3A00EF" w14:textId="7E787542"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4DDE0557" w14:textId="1DF43812"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597FBD49"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148D7BD4"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1C7C9C0" w14:textId="5EFDD5C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93C35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3 (30)</w:t>
            </w:r>
          </w:p>
          <w:p w14:paraId="77B89193"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7EB5B9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0B11D17" w14:textId="77777777" w:rsidR="00EA26FF" w:rsidRPr="005D74F9" w:rsidRDefault="00EA26FF" w:rsidP="00EA26FF">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C994794" w14:textId="4A7902B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5BAC8B" w14:textId="583E1FB1" w:rsidR="00942A1E" w:rsidRPr="005D74F9" w:rsidRDefault="00E320B1"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3AF717A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54371E"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DD349A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4DBC3CCA"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8423AEB" w14:textId="4CEC903C" w:rsidR="00942A1E" w:rsidRPr="005D74F9" w:rsidRDefault="00942A1E" w:rsidP="00E320B1">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0FDB2430"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w:t>
            </w:r>
          </w:p>
          <w:p w14:paraId="6507FE9B"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1592E4B" w14:textId="3A46DDB3"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551B7A8"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AFF7BA7" w14:textId="77777777" w:rsidR="00942A1E" w:rsidRPr="005D74F9" w:rsidRDefault="00942A1E" w:rsidP="00080FEB">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4637846B"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6ABD6216" w14:textId="77777777" w:rsidR="00E320B1"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5ADFD30A" w14:textId="0F6D2F54"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w:t>
            </w:r>
          </w:p>
          <w:p w14:paraId="57AFFC20" w14:textId="4B242214"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78</w:t>
            </w:r>
          </w:p>
          <w:p w14:paraId="15683B22" w14:textId="64C65F4C"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112</w:t>
            </w:r>
          </w:p>
          <w:p w14:paraId="5AB14338" w14:textId="3CA94D0D"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5D6C9A34"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12</w:t>
            </w:r>
          </w:p>
          <w:p w14:paraId="2A649515" w14:textId="776797E5"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048EDB1B" w14:textId="172801A1" w:rsidR="00942A1E" w:rsidRPr="005D74F9" w:rsidRDefault="00942A1E" w:rsidP="00E320B1">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777860DD"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7</w:t>
            </w:r>
          </w:p>
          <w:p w14:paraId="6028F81E" w14:textId="464966B4"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13</w:t>
            </w:r>
          </w:p>
          <w:p w14:paraId="4CCE3D0E" w14:textId="22420527"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p w14:paraId="1F090E97" w14:textId="77777777" w:rsidR="00942A1E" w:rsidRPr="005D74F9" w:rsidRDefault="00942A1E"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10</w:t>
            </w:r>
          </w:p>
          <w:p w14:paraId="39817BCA" w14:textId="198F41ED" w:rsidR="00942A1E" w:rsidRPr="005D74F9" w:rsidRDefault="00E320B1" w:rsidP="00080FEB">
            <w:pPr>
              <w:spacing w:line="259" w:lineRule="auto"/>
              <w:jc w:val="right"/>
              <w:cnfStyle w:val="000000100000" w:firstRow="0" w:lastRow="0" w:firstColumn="0" w:lastColumn="0" w:oddVBand="0" w:evenVBand="0" w:oddHBand="1" w:evenHBand="0" w:firstRowFirstColumn="0" w:firstRowLastColumn="0" w:lastRowFirstColumn="0" w:lastRowLastColumn="0"/>
            </w:pPr>
            <w:r>
              <w:t>3</w:t>
            </w:r>
          </w:p>
        </w:tc>
        <w:tc>
          <w:tcPr>
            <w:tcW w:w="291" w:type="pct"/>
            <w:gridSpan w:val="2"/>
            <w:shd w:val="clear" w:color="auto" w:fill="auto"/>
          </w:tcPr>
          <w:p w14:paraId="3776D2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70290007" w14:textId="77777777" w:rsidTr="00E320B1">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314AB682" w14:textId="77777777" w:rsidR="00942A1E" w:rsidRPr="005D74F9" w:rsidRDefault="00942A1E" w:rsidP="00080FEB">
            <w:pPr>
              <w:spacing w:line="259" w:lineRule="auto"/>
            </w:pPr>
            <w:r w:rsidRPr="005D74F9">
              <w:t>Five Island Lake</w:t>
            </w:r>
          </w:p>
          <w:p w14:paraId="50E104A0" w14:textId="6FB6B5DA" w:rsidR="00E320B1" w:rsidRDefault="00942A1E" w:rsidP="00080FEB">
            <w:pPr>
              <w:spacing w:line="259" w:lineRule="auto"/>
              <w:rPr>
                <w:b w:val="0"/>
              </w:rPr>
            </w:pPr>
            <w:r w:rsidRPr="005D74F9">
              <w:rPr>
                <w:b w:val="0"/>
              </w:rPr>
              <w:t xml:space="preserve">     </w:t>
            </w:r>
            <w:r w:rsidR="003510AB">
              <w:rPr>
                <w:b w:val="0"/>
              </w:rPr>
              <w:t>Bigmouth Buffalo</w:t>
            </w:r>
          </w:p>
          <w:p w14:paraId="1A485612" w14:textId="7152603C" w:rsidR="00942A1E" w:rsidRPr="005D74F9" w:rsidRDefault="00E320B1" w:rsidP="00080FEB">
            <w:pPr>
              <w:spacing w:line="259" w:lineRule="auto"/>
              <w:rPr>
                <w:b w:val="0"/>
              </w:rPr>
            </w:pPr>
            <w:r>
              <w:rPr>
                <w:b w:val="0"/>
              </w:rPr>
              <w:t xml:space="preserve">     </w:t>
            </w:r>
            <w:r w:rsidR="00942A1E" w:rsidRPr="005D74F9">
              <w:rPr>
                <w:b w:val="0"/>
              </w:rPr>
              <w:t>Black Bullhead</w:t>
            </w:r>
          </w:p>
          <w:p w14:paraId="641AB6E5" w14:textId="77777777" w:rsidR="00942A1E" w:rsidRPr="005D74F9" w:rsidRDefault="00942A1E" w:rsidP="00080FEB">
            <w:pPr>
              <w:spacing w:line="259" w:lineRule="auto"/>
              <w:rPr>
                <w:b w:val="0"/>
              </w:rPr>
            </w:pPr>
            <w:r w:rsidRPr="005D74F9">
              <w:rPr>
                <w:b w:val="0"/>
              </w:rPr>
              <w:t xml:space="preserve">     Black Crappie</w:t>
            </w:r>
          </w:p>
          <w:p w14:paraId="6FE75E88" w14:textId="77777777" w:rsidR="00942A1E" w:rsidRPr="005D74F9" w:rsidRDefault="00942A1E" w:rsidP="00080FEB">
            <w:pPr>
              <w:spacing w:line="259" w:lineRule="auto"/>
              <w:rPr>
                <w:b w:val="0"/>
              </w:rPr>
            </w:pPr>
            <w:r w:rsidRPr="005D74F9">
              <w:rPr>
                <w:b w:val="0"/>
              </w:rPr>
              <w:t xml:space="preserve">     Bluegill</w:t>
            </w:r>
          </w:p>
          <w:p w14:paraId="1A228477" w14:textId="77777777" w:rsidR="00942A1E" w:rsidRPr="005D74F9" w:rsidRDefault="00942A1E" w:rsidP="00080FEB">
            <w:pPr>
              <w:spacing w:line="259" w:lineRule="auto"/>
              <w:rPr>
                <w:b w:val="0"/>
              </w:rPr>
            </w:pPr>
            <w:r w:rsidRPr="005D74F9">
              <w:rPr>
                <w:b w:val="0"/>
              </w:rPr>
              <w:t xml:space="preserve">     Channel Catfish</w:t>
            </w:r>
          </w:p>
          <w:p w14:paraId="54648830" w14:textId="2CBA2EC8" w:rsidR="003510AB" w:rsidRDefault="00942A1E" w:rsidP="00080FEB">
            <w:pPr>
              <w:spacing w:line="259" w:lineRule="auto"/>
              <w:rPr>
                <w:b w:val="0"/>
              </w:rPr>
            </w:pPr>
            <w:r w:rsidRPr="005D74F9">
              <w:rPr>
                <w:b w:val="0"/>
              </w:rPr>
              <w:t xml:space="preserve">     </w:t>
            </w:r>
            <w:r w:rsidR="003510AB">
              <w:rPr>
                <w:b w:val="0"/>
              </w:rPr>
              <w:t>Common Carp</w:t>
            </w:r>
          </w:p>
          <w:p w14:paraId="394082DA" w14:textId="645F7497" w:rsidR="00942A1E" w:rsidRPr="005D74F9" w:rsidRDefault="003510AB" w:rsidP="00080FEB">
            <w:pPr>
              <w:spacing w:line="259" w:lineRule="auto"/>
              <w:rPr>
                <w:b w:val="0"/>
              </w:rPr>
            </w:pPr>
            <w:r>
              <w:rPr>
                <w:b w:val="0"/>
              </w:rPr>
              <w:t xml:space="preserve">     </w:t>
            </w:r>
            <w:r w:rsidR="00942A1E" w:rsidRPr="005D74F9">
              <w:rPr>
                <w:b w:val="0"/>
              </w:rPr>
              <w:t>Largemouth Bass</w:t>
            </w:r>
          </w:p>
          <w:p w14:paraId="7AE8B2D1" w14:textId="77777777" w:rsidR="00942A1E" w:rsidRPr="005D74F9" w:rsidRDefault="00942A1E" w:rsidP="00080FEB">
            <w:pPr>
              <w:spacing w:line="259" w:lineRule="auto"/>
              <w:rPr>
                <w:b w:val="0"/>
              </w:rPr>
            </w:pPr>
            <w:r w:rsidRPr="005D74F9">
              <w:rPr>
                <w:b w:val="0"/>
              </w:rPr>
              <w:t xml:space="preserve">     Northern Pike</w:t>
            </w:r>
          </w:p>
          <w:p w14:paraId="4C210305" w14:textId="77777777" w:rsidR="00942A1E" w:rsidRPr="005D74F9" w:rsidRDefault="00942A1E" w:rsidP="00080FEB">
            <w:pPr>
              <w:spacing w:line="259" w:lineRule="auto"/>
              <w:ind w:left="1065" w:hanging="1065"/>
              <w:rPr>
                <w:b w:val="0"/>
              </w:rPr>
            </w:pPr>
            <w:r w:rsidRPr="005D74F9">
              <w:rPr>
                <w:b w:val="0"/>
              </w:rPr>
              <w:t xml:space="preserve">     Orangespotted </w:t>
            </w:r>
            <w:r>
              <w:rPr>
                <w:b w:val="0"/>
              </w:rPr>
              <w:t xml:space="preserve">      </w:t>
            </w:r>
            <w:r w:rsidRPr="005D74F9">
              <w:rPr>
                <w:b w:val="0"/>
              </w:rPr>
              <w:t>Sunfish</w:t>
            </w:r>
          </w:p>
          <w:p w14:paraId="297DC3D7" w14:textId="77777777" w:rsidR="00942A1E" w:rsidRPr="005D74F9" w:rsidRDefault="00942A1E" w:rsidP="00080FEB">
            <w:pPr>
              <w:spacing w:line="259" w:lineRule="auto"/>
              <w:rPr>
                <w:b w:val="0"/>
              </w:rPr>
            </w:pPr>
            <w:r w:rsidRPr="005D74F9">
              <w:rPr>
                <w:b w:val="0"/>
              </w:rPr>
              <w:t xml:space="preserve">     Painted Turtle</w:t>
            </w:r>
          </w:p>
          <w:p w14:paraId="58CECD98" w14:textId="77777777" w:rsidR="00942A1E" w:rsidRPr="005D74F9" w:rsidRDefault="00942A1E" w:rsidP="00080FEB">
            <w:pPr>
              <w:spacing w:line="259" w:lineRule="auto"/>
              <w:rPr>
                <w:b w:val="0"/>
              </w:rPr>
            </w:pPr>
            <w:r w:rsidRPr="005D74F9">
              <w:rPr>
                <w:b w:val="0"/>
              </w:rPr>
              <w:t xml:space="preserve">     Snapping Turtle</w:t>
            </w:r>
          </w:p>
          <w:p w14:paraId="10B22CCB" w14:textId="77777777" w:rsidR="00942A1E" w:rsidRPr="005D74F9" w:rsidRDefault="00942A1E" w:rsidP="00080FEB">
            <w:pPr>
              <w:spacing w:line="259" w:lineRule="auto"/>
              <w:rPr>
                <w:b w:val="0"/>
              </w:rPr>
            </w:pPr>
            <w:r w:rsidRPr="005D74F9">
              <w:rPr>
                <w:b w:val="0"/>
              </w:rPr>
              <w:t xml:space="preserve">     Softshell Turtle</w:t>
            </w:r>
          </w:p>
          <w:p w14:paraId="1E6D22CB" w14:textId="77777777" w:rsidR="00942A1E" w:rsidRPr="005D74F9" w:rsidRDefault="00942A1E" w:rsidP="00080FEB">
            <w:pPr>
              <w:spacing w:line="259" w:lineRule="auto"/>
              <w:rPr>
                <w:b w:val="0"/>
              </w:rPr>
            </w:pPr>
            <w:r w:rsidRPr="005D74F9">
              <w:rPr>
                <w:b w:val="0"/>
              </w:rPr>
              <w:t xml:space="preserve">     Walleye</w:t>
            </w:r>
          </w:p>
          <w:p w14:paraId="28E522A5" w14:textId="77777777" w:rsidR="003510AB" w:rsidRDefault="00942A1E" w:rsidP="003510AB">
            <w:pPr>
              <w:spacing w:line="259" w:lineRule="auto"/>
              <w:rPr>
                <w:b w:val="0"/>
              </w:rPr>
            </w:pPr>
            <w:r w:rsidRPr="005D74F9">
              <w:rPr>
                <w:b w:val="0"/>
              </w:rPr>
              <w:t xml:space="preserve">     White Crappie</w:t>
            </w:r>
          </w:p>
          <w:p w14:paraId="760E530B" w14:textId="10648106" w:rsidR="000412C0" w:rsidRDefault="00942A1E" w:rsidP="003510AB">
            <w:pPr>
              <w:spacing w:line="259" w:lineRule="auto"/>
              <w:rPr>
                <w:b w:val="0"/>
              </w:rPr>
            </w:pPr>
            <w:r w:rsidRPr="005D74F9">
              <w:rPr>
                <w:b w:val="0"/>
              </w:rPr>
              <w:t xml:space="preserve">     </w:t>
            </w:r>
            <w:r w:rsidR="000412C0">
              <w:rPr>
                <w:b w:val="0"/>
              </w:rPr>
              <w:t>Yellow B</w:t>
            </w:r>
            <w:r w:rsidR="003E4172">
              <w:rPr>
                <w:b w:val="0"/>
              </w:rPr>
              <w:t>ass</w:t>
            </w:r>
          </w:p>
          <w:p w14:paraId="14A9F032" w14:textId="7EC7823D" w:rsidR="00942A1E" w:rsidRPr="005D74F9" w:rsidRDefault="000412C0" w:rsidP="003510AB">
            <w:pPr>
              <w:spacing w:line="259" w:lineRule="auto"/>
              <w:rPr>
                <w:b w:val="0"/>
              </w:rPr>
            </w:pPr>
            <w:r>
              <w:rPr>
                <w:b w:val="0"/>
              </w:rPr>
              <w:t xml:space="preserve">     </w:t>
            </w:r>
            <w:r w:rsidR="00942A1E" w:rsidRPr="005D74F9">
              <w:rPr>
                <w:b w:val="0"/>
              </w:rPr>
              <w:t>Yellow Perch</w:t>
            </w:r>
          </w:p>
        </w:tc>
        <w:tc>
          <w:tcPr>
            <w:tcW w:w="500" w:type="pct"/>
            <w:shd w:val="clear" w:color="auto" w:fill="auto"/>
          </w:tcPr>
          <w:p w14:paraId="56706F8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2D01CFF"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2726A53" w14:textId="4C5E25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6A65D0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5EF939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11</w:t>
            </w:r>
          </w:p>
          <w:p w14:paraId="1A18A4D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2EF2B852"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E792386" w14:textId="5EC10BE8"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4854ADD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39DC2A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409D2B"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7DA25B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6E5553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703DFE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AB153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w:t>
            </w:r>
          </w:p>
          <w:p w14:paraId="070F7AE0"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A3EEBC5" w14:textId="77777777" w:rsidR="000412C0"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7</w:t>
            </w:r>
          </w:p>
          <w:p w14:paraId="38C07620" w14:textId="157525FC"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4</w:t>
            </w:r>
          </w:p>
        </w:tc>
        <w:tc>
          <w:tcPr>
            <w:tcW w:w="499" w:type="pct"/>
            <w:shd w:val="clear" w:color="auto" w:fill="auto"/>
          </w:tcPr>
          <w:p w14:paraId="4A808AE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0CB3BD4"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405CD119" w14:textId="2E140331"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w:t>
            </w:r>
          </w:p>
          <w:p w14:paraId="43CE937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16</w:t>
            </w:r>
          </w:p>
          <w:p w14:paraId="66FCC8FF" w14:textId="5B584A23"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16</w:t>
            </w:r>
          </w:p>
          <w:p w14:paraId="0AB7CD62" w14:textId="1F44DCCA"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38200B57"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484EEDE9" w14:textId="55E11CF0"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1709DE2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709C8E8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4115B840"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794A40F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0AC56F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E923EE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838AE5" w14:textId="40A37CA7"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6D93D111"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27</w:t>
            </w:r>
          </w:p>
          <w:p w14:paraId="4305F73B" w14:textId="77777777" w:rsidR="000412C0"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7</w:t>
            </w:r>
          </w:p>
          <w:p w14:paraId="4CEA798C" w14:textId="558DFBE9"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t>15</w:t>
            </w:r>
          </w:p>
        </w:tc>
        <w:tc>
          <w:tcPr>
            <w:tcW w:w="474" w:type="pct"/>
            <w:shd w:val="clear" w:color="auto" w:fill="auto"/>
          </w:tcPr>
          <w:p w14:paraId="5A45D7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3395180"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465B208" w14:textId="06DFCFF3"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C6BC36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24 (60)</w:t>
            </w:r>
          </w:p>
          <w:p w14:paraId="1D345934" w14:textId="6CE097D9"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12</w:t>
            </w:r>
            <w:r w:rsidR="000412C0">
              <w:t xml:space="preserve"> (48</w:t>
            </w:r>
            <w:r w:rsidR="00942A1E" w:rsidRPr="005D74F9">
              <w:t>)</w:t>
            </w:r>
          </w:p>
          <w:p w14:paraId="7C4EF35B" w14:textId="3F61FA7A"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 (50</w:t>
            </w:r>
            <w:r w:rsidR="00942A1E" w:rsidRPr="005D74F9">
              <w:t>)</w:t>
            </w:r>
          </w:p>
          <w:p w14:paraId="5CEC4075"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(100)</w:t>
            </w:r>
          </w:p>
          <w:p w14:paraId="7BDAF798" w14:textId="0490E1E1"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1A5987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(100)</w:t>
            </w:r>
          </w:p>
          <w:p w14:paraId="779F72F6"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B0A34C3"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196FE2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8A1B5F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ECE0E8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2115146" w14:textId="3C93DC31" w:rsidR="00942A1E" w:rsidRPr="005D74F9"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3 (75</w:t>
            </w:r>
            <w:r w:rsidR="00942A1E" w:rsidRPr="005D74F9">
              <w:t>)</w:t>
            </w:r>
          </w:p>
          <w:p w14:paraId="672C59D1" w14:textId="64794E62" w:rsidR="000412C0" w:rsidRPr="005D74F9" w:rsidRDefault="00942A1E"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14 (39)</w:t>
            </w:r>
            <w:r w:rsidR="003510AB" w:rsidRPr="005D74F9">
              <w:t xml:space="preserve"> </w:t>
            </w:r>
            <w:r w:rsidR="000412C0">
              <w:t>8 (53</w:t>
            </w:r>
            <w:r w:rsidR="000412C0" w:rsidRPr="005D74F9">
              <w:t>)</w:t>
            </w:r>
          </w:p>
          <w:p w14:paraId="707F8EAE" w14:textId="4BACFF6C" w:rsidR="00942A1E" w:rsidRPr="005D74F9"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3510AB">
              <w:t xml:space="preserve"> (12</w:t>
            </w:r>
            <w:r w:rsidR="00942A1E" w:rsidRPr="005D74F9">
              <w:t>)</w:t>
            </w:r>
          </w:p>
        </w:tc>
        <w:tc>
          <w:tcPr>
            <w:tcW w:w="527" w:type="pct"/>
            <w:shd w:val="clear" w:color="auto" w:fill="auto"/>
          </w:tcPr>
          <w:p w14:paraId="6891A7FD"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92A650"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6E67BA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321F7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91466D2" w14:textId="0AADE1AB"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3 (10</w:t>
            </w:r>
            <w:r w:rsidR="00942A1E" w:rsidRPr="005D74F9">
              <w:t>)</w:t>
            </w:r>
          </w:p>
          <w:p w14:paraId="6EB9483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3E31677"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(100)</w:t>
            </w:r>
          </w:p>
          <w:p w14:paraId="5514ACEA" w14:textId="7CD9F2D6" w:rsidR="00942A1E" w:rsidRPr="005D74F9" w:rsidRDefault="000412C0"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153A70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1 (100)</w:t>
            </w:r>
          </w:p>
          <w:p w14:paraId="7E03D3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3D31BD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4DF20A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EF5818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B765150"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1A31E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35D90B6" w14:textId="43D3E02A" w:rsidR="003510AB" w:rsidRDefault="000412C0"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t>3 (7</w:t>
            </w:r>
            <w:r w:rsidR="00942A1E" w:rsidRPr="005D74F9">
              <w:t>)</w:t>
            </w:r>
          </w:p>
          <w:p w14:paraId="2086555A"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89C9630" w14:textId="4491EB94"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shd w:val="clear" w:color="auto" w:fill="auto"/>
          </w:tcPr>
          <w:p w14:paraId="0A3A9AA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077F83A6"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4C1C7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ECB741"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3F110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D7D2044"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73AC423" w14:textId="77777777" w:rsidR="003510AB" w:rsidRDefault="003510AB"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t>1 (100)</w:t>
            </w:r>
          </w:p>
          <w:p w14:paraId="444BD208" w14:textId="0892EA7F"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BC5442A"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9D4CF2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41B16F5"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1E4C730C"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75E6561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2082B70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51B48AB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9ABBE4D"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17224BB"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31AA271" w14:textId="5FDAD860"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449" w:type="pct"/>
            <w:shd w:val="clear" w:color="auto" w:fill="auto"/>
          </w:tcPr>
          <w:p w14:paraId="3FD6A16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78384431"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7FA7017"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DAAF85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307426F"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88C61B5"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6BE0834" w14:textId="77777777" w:rsidR="003510AB" w:rsidRPr="005D74F9" w:rsidRDefault="003510AB"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8D3E3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19969B3"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578D312"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07460141" w14:textId="77777777" w:rsidR="00942A1E"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p>
          <w:p w14:paraId="23AAD86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6C3DC82E"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19356CD9"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w:t>
            </w:r>
          </w:p>
          <w:p w14:paraId="319D761B" w14:textId="77777777" w:rsidR="00942A1E" w:rsidRPr="005D74F9" w:rsidRDefault="00942A1E" w:rsidP="00080FE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9C980B7" w14:textId="77777777" w:rsidR="003510AB"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B7F53D3" w14:textId="77777777" w:rsidR="000412C0" w:rsidRPr="005D74F9" w:rsidRDefault="000412C0" w:rsidP="000412C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3162BE03" w14:textId="604CB506" w:rsidR="00942A1E" w:rsidRPr="005D74F9" w:rsidRDefault="00942A1E" w:rsidP="003510AB">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3420488D"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790171C7" w14:textId="77777777" w:rsidR="003510AB"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558C280B" w14:textId="38ED0C66"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CE915E1"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40</w:t>
            </w:r>
          </w:p>
          <w:p w14:paraId="14F96635"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44</w:t>
            </w:r>
          </w:p>
          <w:p w14:paraId="3ED2B055" w14:textId="7FCF3424" w:rsidR="00942A1E" w:rsidRPr="005D74F9" w:rsidRDefault="000412C0"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3C385BF" w14:textId="049E163F"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6EEEB432"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1</w:t>
            </w:r>
          </w:p>
          <w:p w14:paraId="5683CAC3" w14:textId="4E569ACC"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1</w:t>
            </w:r>
          </w:p>
          <w:p w14:paraId="2AFE631F" w14:textId="5EC80DCA" w:rsidR="00942A1E"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6C1008F" w14:textId="77777777" w:rsidR="003510AB"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p>
          <w:p w14:paraId="7C2D6790"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74EAEE34" w14:textId="77777777" w:rsidR="00942A1E" w:rsidRPr="005D74F9" w:rsidRDefault="00942A1E"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w:t>
            </w:r>
          </w:p>
          <w:p w14:paraId="39695B64" w14:textId="77777777" w:rsidR="003510AB"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73C13A7F" w14:textId="574EF7EC" w:rsidR="00942A1E" w:rsidRPr="005D74F9" w:rsidRDefault="003510AB" w:rsidP="00080FEB">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799D1918" w14:textId="77777777" w:rsidR="003510AB" w:rsidRDefault="00942A1E"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46</w:t>
            </w:r>
          </w:p>
          <w:p w14:paraId="4EB8986E" w14:textId="77777777" w:rsidR="000412C0" w:rsidRDefault="000412C0"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t>22</w:t>
            </w:r>
          </w:p>
          <w:p w14:paraId="26A3F8FD" w14:textId="06D5AF74" w:rsidR="00942A1E" w:rsidRPr="005D74F9" w:rsidRDefault="00942A1E" w:rsidP="003510AB">
            <w:pPr>
              <w:spacing w:line="259" w:lineRule="auto"/>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1" w:type="pct"/>
            <w:gridSpan w:val="2"/>
            <w:shd w:val="clear" w:color="auto" w:fill="auto"/>
          </w:tcPr>
          <w:p w14:paraId="7B93CC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71A03B78"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6FF2F045" w14:textId="77777777" w:rsidR="00942A1E" w:rsidRPr="005D74F9" w:rsidRDefault="00942A1E" w:rsidP="00080FEB">
            <w:r w:rsidRPr="005D74F9">
              <w:lastRenderedPageBreak/>
              <w:t>North Twin Lake</w:t>
            </w:r>
          </w:p>
          <w:p w14:paraId="3728F64B" w14:textId="54D4EBD7" w:rsidR="003510AB" w:rsidRDefault="00942A1E" w:rsidP="00080FEB">
            <w:pPr>
              <w:rPr>
                <w:b w:val="0"/>
              </w:rPr>
            </w:pPr>
            <w:r w:rsidRPr="005D74F9">
              <w:rPr>
                <w:b w:val="0"/>
              </w:rPr>
              <w:t xml:space="preserve">     </w:t>
            </w:r>
            <w:r w:rsidR="003510AB">
              <w:rPr>
                <w:b w:val="0"/>
              </w:rPr>
              <w:t>Bigmouth Buffalo</w:t>
            </w:r>
          </w:p>
          <w:p w14:paraId="55F87E47" w14:textId="1E898705" w:rsidR="00942A1E" w:rsidRPr="005D74F9" w:rsidRDefault="003510AB" w:rsidP="00080FEB">
            <w:pPr>
              <w:rPr>
                <w:b w:val="0"/>
              </w:rPr>
            </w:pPr>
            <w:r>
              <w:rPr>
                <w:b w:val="0"/>
              </w:rPr>
              <w:t xml:space="preserve">     </w:t>
            </w:r>
            <w:r w:rsidR="00942A1E" w:rsidRPr="005D74F9">
              <w:rPr>
                <w:b w:val="0"/>
              </w:rPr>
              <w:t>Black Bullhead</w:t>
            </w:r>
          </w:p>
          <w:p w14:paraId="39114355" w14:textId="77777777" w:rsidR="00942A1E" w:rsidRPr="005D74F9" w:rsidRDefault="00942A1E" w:rsidP="00080FEB">
            <w:pPr>
              <w:rPr>
                <w:b w:val="0"/>
              </w:rPr>
            </w:pPr>
            <w:r w:rsidRPr="005D74F9">
              <w:rPr>
                <w:b w:val="0"/>
              </w:rPr>
              <w:t xml:space="preserve">     Black Crappie</w:t>
            </w:r>
          </w:p>
          <w:p w14:paraId="6650F00A" w14:textId="77777777" w:rsidR="00942A1E" w:rsidRPr="005D74F9" w:rsidRDefault="00942A1E" w:rsidP="00080FEB">
            <w:pPr>
              <w:rPr>
                <w:b w:val="0"/>
              </w:rPr>
            </w:pPr>
            <w:r w:rsidRPr="005D74F9">
              <w:rPr>
                <w:b w:val="0"/>
              </w:rPr>
              <w:t xml:space="preserve">     Bluegill</w:t>
            </w:r>
          </w:p>
          <w:p w14:paraId="4A159982" w14:textId="77777777" w:rsidR="00942A1E" w:rsidRPr="005D74F9" w:rsidRDefault="00942A1E" w:rsidP="00080FEB">
            <w:pPr>
              <w:rPr>
                <w:b w:val="0"/>
              </w:rPr>
            </w:pPr>
            <w:r w:rsidRPr="005D74F9">
              <w:rPr>
                <w:b w:val="0"/>
              </w:rPr>
              <w:t xml:space="preserve">     Channel Catfish</w:t>
            </w:r>
          </w:p>
          <w:p w14:paraId="3CF129DE" w14:textId="49F5ED7B" w:rsidR="009A2720" w:rsidRDefault="00942A1E" w:rsidP="00080FEB">
            <w:pPr>
              <w:rPr>
                <w:b w:val="0"/>
              </w:rPr>
            </w:pPr>
            <w:r w:rsidRPr="005D74F9">
              <w:rPr>
                <w:b w:val="0"/>
              </w:rPr>
              <w:t xml:space="preserve">     </w:t>
            </w:r>
            <w:r w:rsidR="009A2720">
              <w:rPr>
                <w:b w:val="0"/>
              </w:rPr>
              <w:t>Common Carp</w:t>
            </w:r>
          </w:p>
          <w:p w14:paraId="39AEDCF4" w14:textId="5580A2AA" w:rsidR="00942A1E" w:rsidRPr="005D74F9" w:rsidRDefault="009A2720" w:rsidP="00080FEB">
            <w:pPr>
              <w:rPr>
                <w:b w:val="0"/>
              </w:rPr>
            </w:pPr>
            <w:r>
              <w:rPr>
                <w:b w:val="0"/>
              </w:rPr>
              <w:t xml:space="preserve">     </w:t>
            </w:r>
            <w:r w:rsidR="00942A1E" w:rsidRPr="005D74F9">
              <w:rPr>
                <w:b w:val="0"/>
              </w:rPr>
              <w:t>Freshwater Drum</w:t>
            </w:r>
          </w:p>
          <w:p w14:paraId="045F567C" w14:textId="77777777" w:rsidR="00942A1E" w:rsidRPr="005D74F9" w:rsidRDefault="00942A1E" w:rsidP="00080FEB">
            <w:pPr>
              <w:rPr>
                <w:b w:val="0"/>
              </w:rPr>
            </w:pPr>
            <w:r w:rsidRPr="005D74F9">
              <w:rPr>
                <w:b w:val="0"/>
              </w:rPr>
              <w:t xml:space="preserve">     Green Sunfish</w:t>
            </w:r>
          </w:p>
          <w:p w14:paraId="58857E5B" w14:textId="77777777" w:rsidR="00942A1E" w:rsidRPr="005D74F9" w:rsidRDefault="00942A1E" w:rsidP="00080FEB">
            <w:pPr>
              <w:ind w:left="970" w:hanging="970"/>
              <w:rPr>
                <w:b w:val="0"/>
              </w:rPr>
            </w:pPr>
            <w:r w:rsidRPr="005D74F9">
              <w:rPr>
                <w:b w:val="0"/>
              </w:rPr>
              <w:t xml:space="preserve">     Orangespotted Sunfish</w:t>
            </w:r>
          </w:p>
          <w:p w14:paraId="144D4273" w14:textId="77777777" w:rsidR="00942A1E" w:rsidRPr="005D74F9" w:rsidRDefault="00942A1E" w:rsidP="00080FEB">
            <w:pPr>
              <w:rPr>
                <w:b w:val="0"/>
              </w:rPr>
            </w:pPr>
            <w:r w:rsidRPr="005D74F9">
              <w:rPr>
                <w:b w:val="0"/>
              </w:rPr>
              <w:t xml:space="preserve">     Painted Turtle</w:t>
            </w:r>
          </w:p>
          <w:p w14:paraId="72FB0400" w14:textId="77777777" w:rsidR="00942A1E" w:rsidRPr="005D74F9" w:rsidRDefault="00942A1E" w:rsidP="00080FEB">
            <w:pPr>
              <w:rPr>
                <w:b w:val="0"/>
              </w:rPr>
            </w:pPr>
            <w:r w:rsidRPr="005D74F9">
              <w:rPr>
                <w:b w:val="0"/>
              </w:rPr>
              <w:t xml:space="preserve">     Spotfin Shiner</w:t>
            </w:r>
          </w:p>
          <w:p w14:paraId="22D5661E" w14:textId="77777777" w:rsidR="00942A1E" w:rsidRPr="005D74F9" w:rsidRDefault="00942A1E" w:rsidP="00080FEB">
            <w:pPr>
              <w:rPr>
                <w:b w:val="0"/>
              </w:rPr>
            </w:pPr>
            <w:r w:rsidRPr="005D74F9">
              <w:rPr>
                <w:b w:val="0"/>
              </w:rPr>
              <w:t xml:space="preserve">     Walleye</w:t>
            </w:r>
          </w:p>
          <w:p w14:paraId="6FBB58F3" w14:textId="77777777" w:rsidR="00942A1E" w:rsidRPr="005D74F9" w:rsidRDefault="00942A1E" w:rsidP="00080FEB">
            <w:pPr>
              <w:rPr>
                <w:b w:val="0"/>
              </w:rPr>
            </w:pPr>
            <w:r w:rsidRPr="005D74F9">
              <w:rPr>
                <w:b w:val="0"/>
              </w:rPr>
              <w:t xml:space="preserve">     White Crappie</w:t>
            </w:r>
          </w:p>
          <w:p w14:paraId="01504A22" w14:textId="77777777" w:rsidR="00942A1E" w:rsidRPr="005D74F9" w:rsidRDefault="00942A1E" w:rsidP="00080FEB">
            <w:pPr>
              <w:rPr>
                <w:b w:val="0"/>
              </w:rPr>
            </w:pPr>
            <w:r w:rsidRPr="005D74F9">
              <w:rPr>
                <w:b w:val="0"/>
              </w:rPr>
              <w:t xml:space="preserve">     Yellow Bass</w:t>
            </w:r>
          </w:p>
          <w:p w14:paraId="0038A48A" w14:textId="77777777" w:rsidR="00942A1E" w:rsidRPr="005D74F9" w:rsidRDefault="00942A1E" w:rsidP="00080FEB">
            <w:pPr>
              <w:rPr>
                <w:b w:val="0"/>
              </w:rPr>
            </w:pPr>
            <w:r w:rsidRPr="005D74F9">
              <w:rPr>
                <w:b w:val="0"/>
              </w:rPr>
              <w:t xml:space="preserve">     Yellow Bullhead</w:t>
            </w:r>
          </w:p>
          <w:p w14:paraId="180CFFBA" w14:textId="77777777" w:rsidR="00942A1E" w:rsidRPr="005D74F9" w:rsidRDefault="00942A1E" w:rsidP="00080FEB">
            <w:pPr>
              <w:rPr>
                <w:b w:val="0"/>
              </w:rPr>
            </w:pPr>
            <w:r w:rsidRPr="005D74F9">
              <w:rPr>
                <w:b w:val="0"/>
              </w:rPr>
              <w:t xml:space="preserve">     Yellow Perch</w:t>
            </w:r>
          </w:p>
        </w:tc>
        <w:tc>
          <w:tcPr>
            <w:tcW w:w="500" w:type="pct"/>
            <w:shd w:val="clear" w:color="auto" w:fill="auto"/>
          </w:tcPr>
          <w:p w14:paraId="45BB4D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08EBD1D"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3D948FA1" w14:textId="550D0BE9"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31</w:t>
            </w:r>
          </w:p>
          <w:p w14:paraId="0756E3F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2B74315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2396337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38E0027D"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544254E5" w14:textId="5B49CA3A"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0FBFB32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4848B07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7A6A225"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EA721E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CCCB1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3C33F4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27</w:t>
            </w:r>
          </w:p>
          <w:p w14:paraId="345EE88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41</w:t>
            </w:r>
          </w:p>
          <w:p w14:paraId="380B27D5" w14:textId="2EE3B28D"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w:t>
            </w:r>
          </w:p>
          <w:p w14:paraId="1F03F757" w14:textId="6B10FFF7"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p w14:paraId="763479B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562ECC7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61D9D7E8"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60E1E078" w14:textId="212F4FDE"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46D4CF6" w14:textId="66E8F7A3"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w:t>
            </w:r>
          </w:p>
          <w:p w14:paraId="002E4C64" w14:textId="782C9208"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94</w:t>
            </w:r>
          </w:p>
          <w:p w14:paraId="0B3555B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60CC03A"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18255E71" w14:textId="7219779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B29C6DC"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6CA4CF8F" w14:textId="2D75CC42"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09BB8C96"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B0D1A7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0BCA45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FF878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1A3AD9CC" w14:textId="4104BF97"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57</w:t>
            </w:r>
          </w:p>
          <w:p w14:paraId="5EC22320" w14:textId="40DE5240"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w:t>
            </w:r>
          </w:p>
          <w:p w14:paraId="58CA6F6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692152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tc>
        <w:tc>
          <w:tcPr>
            <w:tcW w:w="474" w:type="pct"/>
            <w:shd w:val="clear" w:color="auto" w:fill="auto"/>
          </w:tcPr>
          <w:p w14:paraId="3E5AA7A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D87E467" w14:textId="77777777" w:rsidR="003510AB" w:rsidRDefault="003510AB" w:rsidP="00080FEB">
            <w:pPr>
              <w:jc w:val="center"/>
              <w:cnfStyle w:val="000000100000" w:firstRow="0" w:lastRow="0" w:firstColumn="0" w:lastColumn="0" w:oddVBand="0" w:evenVBand="0" w:oddHBand="1" w:evenHBand="0" w:firstRowFirstColumn="0" w:firstRowLastColumn="0" w:lastRowFirstColumn="0" w:lastRowLastColumn="0"/>
            </w:pPr>
            <w:r>
              <w:t>7 (100)</w:t>
            </w:r>
          </w:p>
          <w:p w14:paraId="36DE453A" w14:textId="08EAE7F0"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2</w:t>
            </w:r>
            <w:r w:rsidR="00942A1E" w:rsidRPr="005D74F9">
              <w:t xml:space="preserve"> (100)</w:t>
            </w:r>
          </w:p>
          <w:p w14:paraId="08128536" w14:textId="58B7452F"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 (10</w:t>
            </w:r>
            <w:r w:rsidR="00942A1E" w:rsidRPr="005D74F9">
              <w:t>0)</w:t>
            </w:r>
          </w:p>
          <w:p w14:paraId="498D1280" w14:textId="22628919"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18</w:t>
            </w:r>
            <w:r w:rsidR="000412C0">
              <w:t xml:space="preserve"> (16</w:t>
            </w:r>
            <w:r w:rsidR="00942A1E" w:rsidRPr="005D74F9">
              <w:t>)</w:t>
            </w:r>
          </w:p>
          <w:p w14:paraId="440BA6F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0F8969E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2 (100)</w:t>
            </w:r>
          </w:p>
          <w:p w14:paraId="0E1061B7" w14:textId="4EA715A8"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25816E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 (100)</w:t>
            </w:r>
          </w:p>
          <w:p w14:paraId="716A370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2CF2334"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8632F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A5E2C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9EF9D2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3 (100)</w:t>
            </w:r>
          </w:p>
          <w:p w14:paraId="186DAFF3" w14:textId="3CA412C7"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54 (54</w:t>
            </w:r>
            <w:r w:rsidR="00942A1E" w:rsidRPr="005D74F9">
              <w:t>)</w:t>
            </w:r>
          </w:p>
          <w:p w14:paraId="4303C6A2" w14:textId="72CF1841"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0 (100</w:t>
            </w:r>
            <w:r w:rsidR="00942A1E" w:rsidRPr="005D74F9">
              <w:t>)</w:t>
            </w:r>
          </w:p>
          <w:p w14:paraId="02E8080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(100)</w:t>
            </w:r>
          </w:p>
          <w:p w14:paraId="1A8899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527" w:type="pct"/>
            <w:shd w:val="clear" w:color="auto" w:fill="auto"/>
          </w:tcPr>
          <w:p w14:paraId="0574F29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728B020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9D91CA8" w14:textId="3006A980"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792D44B3" w14:textId="11C13A74" w:rsidR="00942A1E" w:rsidRPr="005D74F9" w:rsidRDefault="003510AB" w:rsidP="00080FEB">
            <w:pPr>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w:t>
            </w:r>
            <w:r>
              <w:t>10</w:t>
            </w:r>
            <w:r w:rsidR="00942A1E" w:rsidRPr="005D74F9">
              <w:t>0)</w:t>
            </w:r>
          </w:p>
          <w:p w14:paraId="58B187E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DB792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B33C22B" w14:textId="7DD11D3A"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4 (</w:t>
            </w:r>
            <w:r w:rsidR="000412C0">
              <w:t>86</w:t>
            </w:r>
            <w:r>
              <w:t>)</w:t>
            </w:r>
          </w:p>
          <w:p w14:paraId="768D0236" w14:textId="16490AE5"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92897CB"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1A9AC994" w14:textId="2AAC258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F340543"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9BAB4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AB1584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094DEC2" w14:textId="56A8B8C2"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w:t>
            </w:r>
            <w:r w:rsidR="000412C0">
              <w:t xml:space="preserve"> (73</w:t>
            </w:r>
            <w:r w:rsidR="00942A1E" w:rsidRPr="005D74F9">
              <w:t>)</w:t>
            </w:r>
          </w:p>
          <w:p w14:paraId="0A328415" w14:textId="1CAFFD55"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9 (11</w:t>
            </w:r>
            <w:r w:rsidR="00942A1E" w:rsidRPr="005D74F9">
              <w:t>)</w:t>
            </w:r>
          </w:p>
          <w:p w14:paraId="4F01D7AB" w14:textId="71AFE25F"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7 (100</w:t>
            </w:r>
            <w:r w:rsidR="00942A1E" w:rsidRPr="005D74F9">
              <w:t>)</w:t>
            </w:r>
          </w:p>
          <w:p w14:paraId="14BBA440" w14:textId="7BB2E5CE"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r w:rsidR="00942A1E" w:rsidRPr="005D74F9">
              <w:t xml:space="preserve"> (100)</w:t>
            </w:r>
          </w:p>
          <w:p w14:paraId="7D98D8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68" w:type="pct"/>
            <w:gridSpan w:val="3"/>
            <w:shd w:val="clear" w:color="auto" w:fill="auto"/>
          </w:tcPr>
          <w:p w14:paraId="6BBC81B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C93DD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85664C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5641F6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D164DE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BB643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64F705C" w14:textId="63232696"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8 (</w:t>
            </w:r>
            <w:r w:rsidR="000412C0">
              <w:t>57</w:t>
            </w:r>
            <w:r>
              <w:t>)</w:t>
            </w:r>
          </w:p>
          <w:p w14:paraId="0A473C2C" w14:textId="27ADEC5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28DC18B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69DC14D6" w14:textId="6F01887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B184011"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C5E9C5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A0E9C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C367E1E" w14:textId="1AC17D5A"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3 (27</w:t>
            </w:r>
            <w:r w:rsidR="00942A1E" w:rsidRPr="005D74F9">
              <w:t>)</w:t>
            </w:r>
          </w:p>
          <w:p w14:paraId="01912F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4 (3)</w:t>
            </w:r>
          </w:p>
          <w:p w14:paraId="39D8ED70" w14:textId="3957318E"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2 (30</w:t>
            </w:r>
            <w:r w:rsidR="00942A1E" w:rsidRPr="005D74F9">
              <w:t>)</w:t>
            </w:r>
          </w:p>
          <w:p w14:paraId="5219BFA6" w14:textId="5F372FCA"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40DA20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0B0D01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CEEE1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353ED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C0CC4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06A4D9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3036E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85D675A"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9B6547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136EFD4"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p>
          <w:p w14:paraId="12D252D0" w14:textId="389B8480"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29BFAE4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98DED4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4D39C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51746F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90B39B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EB116B6" w14:textId="78EB9C46" w:rsidR="00942A1E" w:rsidRPr="005D74F9" w:rsidRDefault="000412C0" w:rsidP="00080FEB">
            <w:pPr>
              <w:jc w:val="center"/>
              <w:cnfStyle w:val="000000100000" w:firstRow="0" w:lastRow="0" w:firstColumn="0" w:lastColumn="0" w:oddVBand="0" w:evenVBand="0" w:oddHBand="1" w:evenHBand="0" w:firstRowFirstColumn="0" w:firstRowLastColumn="0" w:lastRowFirstColumn="0" w:lastRowLastColumn="0"/>
            </w:pPr>
            <w:r>
              <w:t>1 (10</w:t>
            </w:r>
            <w:r w:rsidR="00942A1E" w:rsidRPr="005D74F9">
              <w:t>)</w:t>
            </w:r>
          </w:p>
          <w:p w14:paraId="6AC13508" w14:textId="10BC9E2C"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w:t>
            </w:r>
            <w:r w:rsidR="00942A1E" w:rsidRPr="005D74F9">
              <w:t>0)</w:t>
            </w:r>
          </w:p>
          <w:p w14:paraId="111C69E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0A183970" w14:textId="40E57049"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357769CB" w14:textId="77777777" w:rsidR="003510AB" w:rsidRDefault="003510AB" w:rsidP="00080FEB">
            <w:pPr>
              <w:jc w:val="right"/>
              <w:cnfStyle w:val="000000100000" w:firstRow="0" w:lastRow="0" w:firstColumn="0" w:lastColumn="0" w:oddVBand="0" w:evenVBand="0" w:oddHBand="1" w:evenHBand="0" w:firstRowFirstColumn="0" w:firstRowLastColumn="0" w:lastRowFirstColumn="0" w:lastRowLastColumn="0"/>
            </w:pPr>
            <w:r>
              <w:t>7</w:t>
            </w:r>
          </w:p>
          <w:p w14:paraId="5E6021BA" w14:textId="0E9F163A" w:rsidR="00942A1E" w:rsidRPr="005D74F9" w:rsidRDefault="003510AB" w:rsidP="00080FEB">
            <w:pPr>
              <w:jc w:val="right"/>
              <w:cnfStyle w:val="000000100000" w:firstRow="0" w:lastRow="0" w:firstColumn="0" w:lastColumn="0" w:oddVBand="0" w:evenVBand="0" w:oddHBand="1" w:evenHBand="0" w:firstRowFirstColumn="0" w:firstRowLastColumn="0" w:lastRowFirstColumn="0" w:lastRowLastColumn="0"/>
            </w:pPr>
            <w:r>
              <w:t>33</w:t>
            </w:r>
          </w:p>
          <w:p w14:paraId="28FAC493" w14:textId="566AF25B" w:rsidR="00942A1E" w:rsidRPr="005D74F9" w:rsidRDefault="003510AB" w:rsidP="00080FEB">
            <w:pPr>
              <w:jc w:val="right"/>
              <w:cnfStyle w:val="000000100000" w:firstRow="0" w:lastRow="0" w:firstColumn="0" w:lastColumn="0" w:oddVBand="0" w:evenVBand="0" w:oddHBand="1" w:evenHBand="0" w:firstRowFirstColumn="0" w:firstRowLastColumn="0" w:lastRowFirstColumn="0" w:lastRowLastColumn="0"/>
            </w:pPr>
            <w:r>
              <w:t>1</w:t>
            </w:r>
          </w:p>
          <w:p w14:paraId="3753F360" w14:textId="023529C5"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114</w:t>
            </w:r>
          </w:p>
          <w:p w14:paraId="2AAC77A7"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3</w:t>
            </w:r>
          </w:p>
          <w:p w14:paraId="357709FA" w14:textId="36DC0338" w:rsidR="00942A1E" w:rsidRDefault="009A2720" w:rsidP="00080FEB">
            <w:pPr>
              <w:jc w:val="right"/>
              <w:cnfStyle w:val="000000100000" w:firstRow="0" w:lastRow="0" w:firstColumn="0" w:lastColumn="0" w:oddVBand="0" w:evenVBand="0" w:oddHBand="1" w:evenHBand="0" w:firstRowFirstColumn="0" w:firstRowLastColumn="0" w:lastRowFirstColumn="0" w:lastRowLastColumn="0"/>
            </w:pPr>
            <w:r>
              <w:t>14</w:t>
            </w:r>
          </w:p>
          <w:p w14:paraId="31745C4D" w14:textId="38414A36" w:rsidR="009A2720"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2</w:t>
            </w:r>
          </w:p>
          <w:p w14:paraId="32C67A2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34955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2F6305B1"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04DE357E"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5BB6D34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0FD32C19" w14:textId="6F6F1A1E"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38</w:t>
            </w:r>
          </w:p>
          <w:p w14:paraId="334F7980" w14:textId="46A1F239"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165</w:t>
            </w:r>
          </w:p>
          <w:p w14:paraId="0AF4E2BE" w14:textId="65B88C17" w:rsidR="00942A1E" w:rsidRPr="005D74F9" w:rsidRDefault="000412C0" w:rsidP="00080FEB">
            <w:pPr>
              <w:jc w:val="right"/>
              <w:cnfStyle w:val="000000100000" w:firstRow="0" w:lastRow="0" w:firstColumn="0" w:lastColumn="0" w:oddVBand="0" w:evenVBand="0" w:oddHBand="1" w:evenHBand="0" w:firstRowFirstColumn="0" w:firstRowLastColumn="0" w:lastRowFirstColumn="0" w:lastRowLastColumn="0"/>
            </w:pPr>
            <w:r>
              <w:t>10</w:t>
            </w:r>
          </w:p>
          <w:p w14:paraId="6FAB522F" w14:textId="6E53571D"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2</w:t>
            </w:r>
          </w:p>
          <w:p w14:paraId="1A7CDA00"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tc>
        <w:tc>
          <w:tcPr>
            <w:tcW w:w="291" w:type="pct"/>
            <w:gridSpan w:val="2"/>
            <w:shd w:val="clear" w:color="auto" w:fill="auto"/>
          </w:tcPr>
          <w:p w14:paraId="42C3EE7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0D7FB5EC" w14:textId="77777777" w:rsidTr="00E320B1">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2B166E8B" w14:textId="77777777" w:rsidR="00942A1E" w:rsidRPr="005D74F9" w:rsidRDefault="00942A1E" w:rsidP="00080FEB">
            <w:r w:rsidRPr="005D74F9">
              <w:t>Silver Lake (Dickinson)</w:t>
            </w:r>
          </w:p>
          <w:p w14:paraId="169B9F65" w14:textId="77777777" w:rsidR="00942A1E" w:rsidRPr="005D74F9" w:rsidRDefault="00942A1E" w:rsidP="00080FEB">
            <w:pPr>
              <w:rPr>
                <w:b w:val="0"/>
              </w:rPr>
            </w:pPr>
            <w:r w:rsidRPr="005D74F9">
              <w:rPr>
                <w:b w:val="0"/>
              </w:rPr>
              <w:t xml:space="preserve">     Black Crappie</w:t>
            </w:r>
          </w:p>
          <w:p w14:paraId="6B3E9172" w14:textId="77777777" w:rsidR="00942A1E" w:rsidRPr="005D74F9" w:rsidRDefault="00942A1E" w:rsidP="00080FEB">
            <w:pPr>
              <w:rPr>
                <w:b w:val="0"/>
              </w:rPr>
            </w:pPr>
            <w:r w:rsidRPr="005D74F9">
              <w:rPr>
                <w:b w:val="0"/>
              </w:rPr>
              <w:t xml:space="preserve">     Bluegill</w:t>
            </w:r>
          </w:p>
          <w:p w14:paraId="5A5EC59D" w14:textId="77777777" w:rsidR="00942A1E" w:rsidRPr="005D74F9" w:rsidRDefault="00942A1E" w:rsidP="00080FEB">
            <w:pPr>
              <w:rPr>
                <w:b w:val="0"/>
              </w:rPr>
            </w:pPr>
            <w:r w:rsidRPr="005D74F9">
              <w:rPr>
                <w:b w:val="0"/>
              </w:rPr>
              <w:t xml:space="preserve">     Brown Bullhead</w:t>
            </w:r>
          </w:p>
          <w:p w14:paraId="00CFF3FA" w14:textId="77777777" w:rsidR="00942A1E" w:rsidRPr="005D74F9" w:rsidRDefault="00942A1E" w:rsidP="00080FEB">
            <w:pPr>
              <w:rPr>
                <w:b w:val="0"/>
              </w:rPr>
            </w:pPr>
            <w:r w:rsidRPr="005D74F9">
              <w:rPr>
                <w:b w:val="0"/>
              </w:rPr>
              <w:t xml:space="preserve">     Channel Catfish</w:t>
            </w:r>
          </w:p>
          <w:p w14:paraId="3FC2536B" w14:textId="3E2E695F" w:rsidR="009A2720" w:rsidRDefault="00942A1E" w:rsidP="00080FEB">
            <w:pPr>
              <w:rPr>
                <w:b w:val="0"/>
              </w:rPr>
            </w:pPr>
            <w:r w:rsidRPr="005D74F9">
              <w:rPr>
                <w:b w:val="0"/>
              </w:rPr>
              <w:t xml:space="preserve">     </w:t>
            </w:r>
            <w:r w:rsidR="009A2720">
              <w:rPr>
                <w:b w:val="0"/>
              </w:rPr>
              <w:t>Common Carp</w:t>
            </w:r>
          </w:p>
          <w:p w14:paraId="44CF6C6D" w14:textId="74B870E5" w:rsidR="00942A1E" w:rsidRPr="005D74F9" w:rsidRDefault="009A2720" w:rsidP="00080FEB">
            <w:pPr>
              <w:rPr>
                <w:b w:val="0"/>
              </w:rPr>
            </w:pPr>
            <w:r>
              <w:rPr>
                <w:b w:val="0"/>
              </w:rPr>
              <w:t xml:space="preserve">     </w:t>
            </w:r>
            <w:r w:rsidR="00942A1E" w:rsidRPr="005D74F9">
              <w:rPr>
                <w:b w:val="0"/>
              </w:rPr>
              <w:t>Freshwater Drum</w:t>
            </w:r>
          </w:p>
          <w:p w14:paraId="647F6AB0" w14:textId="77777777" w:rsidR="00942A1E" w:rsidRPr="005D74F9" w:rsidRDefault="00942A1E" w:rsidP="00080FEB">
            <w:pPr>
              <w:rPr>
                <w:b w:val="0"/>
              </w:rPr>
            </w:pPr>
            <w:r w:rsidRPr="005D74F9">
              <w:rPr>
                <w:b w:val="0"/>
              </w:rPr>
              <w:t xml:space="preserve">     Golden Shiner</w:t>
            </w:r>
          </w:p>
          <w:p w14:paraId="072CC61F" w14:textId="77777777" w:rsidR="00942A1E" w:rsidRPr="005D74F9" w:rsidRDefault="00942A1E" w:rsidP="00080FEB">
            <w:pPr>
              <w:rPr>
                <w:b w:val="0"/>
              </w:rPr>
            </w:pPr>
            <w:r w:rsidRPr="005D74F9">
              <w:rPr>
                <w:b w:val="0"/>
              </w:rPr>
              <w:t xml:space="preserve">     Largemouth Bass</w:t>
            </w:r>
          </w:p>
          <w:p w14:paraId="5BB9411E" w14:textId="77777777" w:rsidR="00942A1E" w:rsidRPr="005D74F9" w:rsidRDefault="00942A1E" w:rsidP="00080FEB">
            <w:pPr>
              <w:rPr>
                <w:b w:val="0"/>
              </w:rPr>
            </w:pPr>
            <w:r w:rsidRPr="005D74F9">
              <w:rPr>
                <w:b w:val="0"/>
              </w:rPr>
              <w:t xml:space="preserve">     Northern Pike</w:t>
            </w:r>
          </w:p>
          <w:p w14:paraId="6D03FC07" w14:textId="77777777" w:rsidR="00942A1E" w:rsidRPr="005D74F9" w:rsidRDefault="00942A1E" w:rsidP="00080FEB">
            <w:pPr>
              <w:ind w:left="975" w:hanging="975"/>
              <w:rPr>
                <w:b w:val="0"/>
              </w:rPr>
            </w:pPr>
            <w:r w:rsidRPr="005D74F9">
              <w:rPr>
                <w:b w:val="0"/>
              </w:rPr>
              <w:t xml:space="preserve">     Orangespotted Sunfish</w:t>
            </w:r>
          </w:p>
          <w:p w14:paraId="4CE89A78" w14:textId="77777777" w:rsidR="00942A1E" w:rsidRPr="005D74F9" w:rsidRDefault="00942A1E" w:rsidP="00080FEB">
            <w:pPr>
              <w:rPr>
                <w:b w:val="0"/>
              </w:rPr>
            </w:pPr>
            <w:r w:rsidRPr="005D74F9">
              <w:rPr>
                <w:b w:val="0"/>
              </w:rPr>
              <w:t xml:space="preserve">     Painted turtle</w:t>
            </w:r>
          </w:p>
          <w:p w14:paraId="127AC63D" w14:textId="77777777" w:rsidR="00942A1E" w:rsidRPr="005D74F9" w:rsidRDefault="00942A1E" w:rsidP="00080FEB">
            <w:pPr>
              <w:rPr>
                <w:b w:val="0"/>
              </w:rPr>
            </w:pPr>
            <w:r w:rsidRPr="005D74F9">
              <w:rPr>
                <w:b w:val="0"/>
              </w:rPr>
              <w:t xml:space="preserve">     Walleye</w:t>
            </w:r>
          </w:p>
          <w:p w14:paraId="0B13C112" w14:textId="77777777" w:rsidR="00942A1E" w:rsidRPr="005D74F9" w:rsidRDefault="00942A1E" w:rsidP="00080FEB">
            <w:pPr>
              <w:rPr>
                <w:b w:val="0"/>
              </w:rPr>
            </w:pPr>
            <w:r w:rsidRPr="005D74F9">
              <w:rPr>
                <w:b w:val="0"/>
              </w:rPr>
              <w:t xml:space="preserve">     White Bass</w:t>
            </w:r>
          </w:p>
          <w:p w14:paraId="0FE277C7" w14:textId="77777777" w:rsidR="00942A1E" w:rsidRPr="005D74F9" w:rsidRDefault="00942A1E" w:rsidP="00080FEB">
            <w:pPr>
              <w:rPr>
                <w:b w:val="0"/>
              </w:rPr>
            </w:pPr>
            <w:r w:rsidRPr="005D74F9">
              <w:rPr>
                <w:b w:val="0"/>
              </w:rPr>
              <w:t xml:space="preserve">     White Crappie</w:t>
            </w:r>
          </w:p>
          <w:p w14:paraId="7E19D585" w14:textId="77777777" w:rsidR="00942A1E" w:rsidRPr="005D74F9" w:rsidRDefault="00942A1E" w:rsidP="00080FEB">
            <w:pPr>
              <w:rPr>
                <w:b w:val="0"/>
              </w:rPr>
            </w:pPr>
            <w:r w:rsidRPr="005D74F9">
              <w:rPr>
                <w:b w:val="0"/>
              </w:rPr>
              <w:t xml:space="preserve">     White Sucker</w:t>
            </w:r>
          </w:p>
          <w:p w14:paraId="4021536A" w14:textId="77777777" w:rsidR="00942A1E" w:rsidRPr="005D74F9" w:rsidRDefault="00942A1E" w:rsidP="00080FEB">
            <w:pPr>
              <w:rPr>
                <w:b w:val="0"/>
              </w:rPr>
            </w:pPr>
            <w:r w:rsidRPr="005D74F9">
              <w:rPr>
                <w:b w:val="0"/>
              </w:rPr>
              <w:t xml:space="preserve">     Yellow Bass</w:t>
            </w:r>
          </w:p>
          <w:p w14:paraId="5989EC56" w14:textId="77777777" w:rsidR="00942A1E" w:rsidRPr="005D74F9" w:rsidRDefault="00942A1E" w:rsidP="00080FEB">
            <w:pPr>
              <w:rPr>
                <w:b w:val="0"/>
              </w:rPr>
            </w:pPr>
            <w:r w:rsidRPr="005D74F9">
              <w:rPr>
                <w:b w:val="0"/>
              </w:rPr>
              <w:t xml:space="preserve">     Yellow Bullhead</w:t>
            </w:r>
          </w:p>
          <w:p w14:paraId="1B3C8F7D" w14:textId="77777777" w:rsidR="00942A1E" w:rsidRPr="005D74F9" w:rsidRDefault="00942A1E" w:rsidP="00080FEB">
            <w:pPr>
              <w:rPr>
                <w:b w:val="0"/>
              </w:rPr>
            </w:pPr>
            <w:r w:rsidRPr="005D74F9">
              <w:rPr>
                <w:b w:val="0"/>
              </w:rPr>
              <w:t xml:space="preserve">     Yellow Perch</w:t>
            </w:r>
          </w:p>
        </w:tc>
        <w:tc>
          <w:tcPr>
            <w:tcW w:w="500" w:type="pct"/>
            <w:shd w:val="clear" w:color="auto" w:fill="auto"/>
          </w:tcPr>
          <w:p w14:paraId="7D5965A1"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99CCCAB"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F64AD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466272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69</w:t>
            </w:r>
          </w:p>
          <w:p w14:paraId="2DF99E7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41597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BF96888"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0</w:t>
            </w:r>
          </w:p>
          <w:p w14:paraId="52128F23" w14:textId="1BEDC709"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6</w:t>
            </w:r>
          </w:p>
          <w:p w14:paraId="2D0A082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4E8BE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4941676B"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1FD0D84A" w14:textId="500E2229"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9124C28"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4EA80406" w14:textId="39D7EB55"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151C22A" w14:textId="77B1F25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5</w:t>
            </w:r>
          </w:p>
          <w:p w14:paraId="78928C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292573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1CD957C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908EC8B" w14:textId="6157F37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46677161" w14:textId="325C4453"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p>
          <w:p w14:paraId="09756AC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w:t>
            </w:r>
          </w:p>
        </w:tc>
        <w:tc>
          <w:tcPr>
            <w:tcW w:w="499" w:type="pct"/>
            <w:shd w:val="clear" w:color="auto" w:fill="auto"/>
          </w:tcPr>
          <w:p w14:paraId="788D6A1E"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42CF257"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B59CDB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w:t>
            </w:r>
          </w:p>
          <w:p w14:paraId="2F36DF9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38</w:t>
            </w:r>
          </w:p>
          <w:p w14:paraId="672BAC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1968F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6726B72"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0</w:t>
            </w:r>
          </w:p>
          <w:p w14:paraId="5811443E" w14:textId="2D558F9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w:t>
            </w:r>
          </w:p>
          <w:p w14:paraId="2973EB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F11B8F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4161A93F"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45F2E973" w14:textId="65BA9136"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57B1D2A"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05C8873F" w14:textId="40A1A4BC"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98201A" w14:textId="781A591D"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27</w:t>
            </w:r>
          </w:p>
          <w:p w14:paraId="2C142BB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w:t>
            </w:r>
          </w:p>
          <w:p w14:paraId="1CDE9E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2366AD6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5179486" w14:textId="6C70F37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64A9AA6D" w14:textId="61E62A6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p>
          <w:p w14:paraId="5BFBF7F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6C643C1B"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C62CA4C"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4F7B46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41 (86)</w:t>
            </w:r>
          </w:p>
          <w:p w14:paraId="3DD1AC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11 (32)</w:t>
            </w:r>
          </w:p>
          <w:p w14:paraId="2FC9768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5ED5E99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(100)</w:t>
            </w:r>
          </w:p>
          <w:p w14:paraId="159D1129"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4 (100)</w:t>
            </w:r>
          </w:p>
          <w:p w14:paraId="4F704FE7" w14:textId="5923E7AF"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0 (7</w:t>
            </w:r>
            <w:r w:rsidR="00942A1E" w:rsidRPr="005D74F9">
              <w:t>)</w:t>
            </w:r>
          </w:p>
          <w:p w14:paraId="22B6344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0035B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2ECCBB" w14:textId="1AA82018"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3 (100)</w:t>
            </w:r>
          </w:p>
          <w:p w14:paraId="7A19E14E" w14:textId="5E2BBE42"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55BCDE6"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754C1D04" w14:textId="292BE6EC"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EB692D9" w14:textId="7BB4893E"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46</w:t>
            </w:r>
            <w:r w:rsidR="00A06B2C">
              <w:t xml:space="preserve"> (66</w:t>
            </w:r>
            <w:r w:rsidR="00942A1E" w:rsidRPr="005D74F9">
              <w:t>)</w:t>
            </w:r>
          </w:p>
          <w:p w14:paraId="1D2C668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 (79)</w:t>
            </w:r>
          </w:p>
          <w:p w14:paraId="4B6503E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54 (93)</w:t>
            </w:r>
          </w:p>
          <w:p w14:paraId="7D53B9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(96)</w:t>
            </w:r>
          </w:p>
          <w:p w14:paraId="0FF09115" w14:textId="3BBF9DE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8</w:t>
            </w:r>
            <w:r w:rsidR="00A06B2C">
              <w:t xml:space="preserve"> (100</w:t>
            </w:r>
            <w:r w:rsidR="00942A1E" w:rsidRPr="005D74F9">
              <w:t>)</w:t>
            </w:r>
          </w:p>
          <w:p w14:paraId="1AFA917F" w14:textId="71AE7C84"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15</w:t>
            </w:r>
            <w:r w:rsidR="00A06B2C">
              <w:t xml:space="preserve"> (90</w:t>
            </w:r>
            <w:r w:rsidR="00942A1E" w:rsidRPr="005D74F9">
              <w:t>)</w:t>
            </w:r>
          </w:p>
          <w:p w14:paraId="19AC77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(100)</w:t>
            </w:r>
          </w:p>
        </w:tc>
        <w:tc>
          <w:tcPr>
            <w:tcW w:w="527" w:type="pct"/>
            <w:shd w:val="clear" w:color="auto" w:fill="auto"/>
          </w:tcPr>
          <w:p w14:paraId="087DA675"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76790F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B3087D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12 (19)</w:t>
            </w:r>
          </w:p>
          <w:p w14:paraId="4FD7A9C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(13)</w:t>
            </w:r>
          </w:p>
          <w:p w14:paraId="1F9928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13 (93)</w:t>
            </w:r>
          </w:p>
          <w:p w14:paraId="51AE2EEE" w14:textId="56B7A700"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p w14:paraId="5EC9A9DB" w14:textId="77777777" w:rsidR="009A2720" w:rsidRDefault="009A2720" w:rsidP="00080FEB">
            <w:pPr>
              <w:jc w:val="center"/>
              <w:cnfStyle w:val="000000000000" w:firstRow="0" w:lastRow="0" w:firstColumn="0" w:lastColumn="0" w:oddVBand="0" w:evenVBand="0" w:oddHBand="0" w:evenHBand="0" w:firstRowFirstColumn="0" w:firstRowLastColumn="0" w:lastRowFirstColumn="0" w:lastRowLastColumn="0"/>
            </w:pPr>
            <w:r>
              <w:t>2 (33)</w:t>
            </w:r>
          </w:p>
          <w:p w14:paraId="224B54AD" w14:textId="4089C205"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(7</w:t>
            </w:r>
            <w:r w:rsidR="00942A1E" w:rsidRPr="005D74F9">
              <w:t>)</w:t>
            </w:r>
          </w:p>
          <w:p w14:paraId="3EFC401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E34C5D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3BF39B"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 (25)</w:t>
            </w:r>
          </w:p>
          <w:p w14:paraId="7996CE7A" w14:textId="4180EE1F"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E01C7A9"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15C3796F" w14:textId="6615ECD8"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06DE78D" w14:textId="0F5939E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5</w:t>
            </w:r>
            <w:r w:rsidR="00A06B2C">
              <w:t xml:space="preserve"> (8</w:t>
            </w:r>
            <w:r w:rsidR="00942A1E" w:rsidRPr="005D74F9">
              <w:t>)</w:t>
            </w:r>
          </w:p>
          <w:p w14:paraId="1358AFE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(63)</w:t>
            </w:r>
          </w:p>
          <w:p w14:paraId="4C6082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10 (16)</w:t>
            </w:r>
          </w:p>
          <w:p w14:paraId="2D8DFBF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(96)</w:t>
            </w:r>
          </w:p>
          <w:p w14:paraId="3B08F36D" w14:textId="2AE4344E"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11</w:t>
            </w:r>
            <w:r w:rsidR="00A06B2C">
              <w:t xml:space="preserve"> (78</w:t>
            </w:r>
            <w:r w:rsidR="00942A1E" w:rsidRPr="005D74F9">
              <w:t>)</w:t>
            </w:r>
          </w:p>
          <w:p w14:paraId="616F6042" w14:textId="4160725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r w:rsidR="00A06B2C">
              <w:t xml:space="preserve"> (15</w:t>
            </w:r>
            <w:r w:rsidR="00942A1E" w:rsidRPr="005D74F9">
              <w:t>)</w:t>
            </w:r>
          </w:p>
          <w:p w14:paraId="08CC9E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 (80)</w:t>
            </w:r>
          </w:p>
        </w:tc>
        <w:tc>
          <w:tcPr>
            <w:tcW w:w="768" w:type="pct"/>
            <w:gridSpan w:val="3"/>
            <w:shd w:val="clear" w:color="auto" w:fill="auto"/>
          </w:tcPr>
          <w:p w14:paraId="2CEECB2D"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5FF54FC4"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61020AE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697E6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8226B7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(7)</w:t>
            </w:r>
          </w:p>
          <w:p w14:paraId="1B81835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9D41283" w14:textId="77777777" w:rsidR="009A2720" w:rsidRPr="005D74F9" w:rsidRDefault="009A2720" w:rsidP="009A272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2990CB4" w14:textId="1985C0B5" w:rsidR="00942A1E" w:rsidRPr="005D74F9" w:rsidRDefault="009A2720" w:rsidP="00080FEB">
            <w:pPr>
              <w:jc w:val="center"/>
              <w:cnfStyle w:val="000000000000" w:firstRow="0" w:lastRow="0" w:firstColumn="0" w:lastColumn="0" w:oddVBand="0" w:evenVBand="0" w:oddHBand="0" w:evenHBand="0" w:firstRowFirstColumn="0" w:firstRowLastColumn="0" w:lastRowFirstColumn="0" w:lastRowLastColumn="0"/>
            </w:pPr>
            <w:r>
              <w:t>0 (0</w:t>
            </w:r>
            <w:r w:rsidR="00942A1E" w:rsidRPr="005D74F9">
              <w:t>)</w:t>
            </w:r>
          </w:p>
          <w:p w14:paraId="54893CA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FE844F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18DE787"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AA3B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1F3571C5"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05AB31FF" w14:textId="331FD3D2"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6F085A8B" w14:textId="24D57C6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(1</w:t>
            </w:r>
            <w:r w:rsidR="00942A1E" w:rsidRPr="005D74F9">
              <w:t>)</w:t>
            </w:r>
          </w:p>
          <w:p w14:paraId="2E867BA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 (26)</w:t>
            </w:r>
          </w:p>
          <w:p w14:paraId="7843C5B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w:t>
            </w:r>
          </w:p>
          <w:p w14:paraId="5B04A87D" w14:textId="4D48EE1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37</w:t>
            </w:r>
            <w:r w:rsidR="00A06B2C">
              <w:t xml:space="preserve"> (92</w:t>
            </w:r>
            <w:r w:rsidR="00942A1E" w:rsidRPr="005D74F9">
              <w:t>)</w:t>
            </w:r>
          </w:p>
          <w:p w14:paraId="5CC0A770" w14:textId="7CC7B75C"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13</w:t>
            </w:r>
            <w:r w:rsidR="00A06B2C">
              <w:t xml:space="preserve"> (47</w:t>
            </w:r>
            <w:r w:rsidR="00942A1E" w:rsidRPr="005D74F9">
              <w:t>)</w:t>
            </w:r>
          </w:p>
          <w:p w14:paraId="65E46055" w14:textId="0263FEE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(5</w:t>
            </w:r>
            <w:r w:rsidR="00942A1E" w:rsidRPr="005D74F9">
              <w:t>)</w:t>
            </w:r>
          </w:p>
          <w:p w14:paraId="0550854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w:t>
            </w:r>
          </w:p>
        </w:tc>
        <w:tc>
          <w:tcPr>
            <w:tcW w:w="449" w:type="pct"/>
            <w:shd w:val="clear" w:color="auto" w:fill="auto"/>
          </w:tcPr>
          <w:p w14:paraId="7D14E96C"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264BDA22" w14:textId="77777777"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6FC149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FAF585F"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4DE1B1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7C20E6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68C29A9" w14:textId="77777777" w:rsidR="009A2720" w:rsidRPr="005D74F9" w:rsidRDefault="009A2720" w:rsidP="009A2720">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AAE9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69515D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507340E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59D6C09"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08DC47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23A72E9E"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p>
          <w:p w14:paraId="74445F9B" w14:textId="745D8E14" w:rsidR="00942A1E"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90566F5" w14:textId="6BA3EF3A"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F4BB98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718E82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18FDD6B" w14:textId="4891EF6C"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11 (21</w:t>
            </w:r>
            <w:r w:rsidR="00942A1E" w:rsidRPr="005D74F9">
              <w:t>)</w:t>
            </w:r>
          </w:p>
          <w:p w14:paraId="572E080B" w14:textId="7E16684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4</w:t>
            </w:r>
            <w:r w:rsidR="00A06B2C">
              <w:t xml:space="preserve"> (11</w:t>
            </w:r>
            <w:r w:rsidR="00942A1E" w:rsidRPr="005D74F9">
              <w:t>)</w:t>
            </w:r>
          </w:p>
          <w:p w14:paraId="06082EF4"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F3758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tcPr>
          <w:p w14:paraId="095725A4" w14:textId="77777777" w:rsidR="00942A1E" w:rsidRPr="005D74F9" w:rsidRDefault="00942A1E" w:rsidP="00080FEB">
            <w:pPr>
              <w:cnfStyle w:val="000000000000" w:firstRow="0" w:lastRow="0" w:firstColumn="0" w:lastColumn="0" w:oddVBand="0" w:evenVBand="0" w:oddHBand="0" w:evenHBand="0" w:firstRowFirstColumn="0" w:firstRowLastColumn="0" w:lastRowFirstColumn="0" w:lastRowLastColumn="0"/>
            </w:pPr>
          </w:p>
          <w:p w14:paraId="6F4BC4A4"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8C3AD0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62</w:t>
            </w:r>
          </w:p>
          <w:p w14:paraId="15D1E3A6"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125</w:t>
            </w:r>
          </w:p>
          <w:p w14:paraId="301725A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15</w:t>
            </w:r>
          </w:p>
          <w:p w14:paraId="030D5DE7" w14:textId="2B58C214" w:rsidR="00942A1E" w:rsidRPr="005D74F9" w:rsidRDefault="009A2720" w:rsidP="00080FEB">
            <w:pPr>
              <w:jc w:val="right"/>
              <w:cnfStyle w:val="000000000000" w:firstRow="0" w:lastRow="0" w:firstColumn="0" w:lastColumn="0" w:oddVBand="0" w:evenVBand="0" w:oddHBand="0" w:evenHBand="0" w:firstRowFirstColumn="0" w:firstRowLastColumn="0" w:lastRowFirstColumn="0" w:lastRowLastColumn="0"/>
            </w:pPr>
            <w:r>
              <w:t>3</w:t>
            </w:r>
          </w:p>
          <w:p w14:paraId="5DE7301D" w14:textId="77777777" w:rsidR="009A2720" w:rsidRDefault="009A2720" w:rsidP="00080FEB">
            <w:pPr>
              <w:jc w:val="right"/>
              <w:cnfStyle w:val="000000000000" w:firstRow="0" w:lastRow="0" w:firstColumn="0" w:lastColumn="0" w:oddVBand="0" w:evenVBand="0" w:oddHBand="0" w:evenHBand="0" w:firstRowFirstColumn="0" w:firstRowLastColumn="0" w:lastRowFirstColumn="0" w:lastRowLastColumn="0"/>
            </w:pPr>
            <w:r>
              <w:t>6</w:t>
            </w:r>
          </w:p>
          <w:p w14:paraId="32D82AA7" w14:textId="52660867" w:rsidR="00942A1E" w:rsidRPr="005D74F9" w:rsidRDefault="009A2720" w:rsidP="00080FEB">
            <w:pPr>
              <w:jc w:val="right"/>
              <w:cnfStyle w:val="000000000000" w:firstRow="0" w:lastRow="0" w:firstColumn="0" w:lastColumn="0" w:oddVBand="0" w:evenVBand="0" w:oddHBand="0" w:evenHBand="0" w:firstRowFirstColumn="0" w:firstRowLastColumn="0" w:lastRowFirstColumn="0" w:lastRowLastColumn="0"/>
            </w:pPr>
            <w:r>
              <w:t>20</w:t>
            </w:r>
          </w:p>
          <w:p w14:paraId="29E92A4E"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7108B073"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75661BDE" w14:textId="6F1D8B0A"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4</w:t>
            </w:r>
          </w:p>
          <w:p w14:paraId="694809A9"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16</w:t>
            </w:r>
          </w:p>
          <w:p w14:paraId="0BA77589" w14:textId="77777777" w:rsidR="00942A1E"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3254B3C8"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p>
          <w:p w14:paraId="7681BD2B" w14:textId="704D0E43"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84</w:t>
            </w:r>
          </w:p>
          <w:p w14:paraId="6A431FB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19</w:t>
            </w:r>
          </w:p>
          <w:p w14:paraId="2C23B9EB"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72</w:t>
            </w:r>
          </w:p>
          <w:p w14:paraId="71A0466F" w14:textId="437120EC"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52</w:t>
            </w:r>
          </w:p>
          <w:p w14:paraId="2CBAF6E7" w14:textId="0BFE4A55"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36</w:t>
            </w:r>
          </w:p>
          <w:p w14:paraId="1B9EC906" w14:textId="2DB27A60"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23</w:t>
            </w:r>
          </w:p>
          <w:p w14:paraId="35929B22"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21</w:t>
            </w:r>
          </w:p>
        </w:tc>
        <w:tc>
          <w:tcPr>
            <w:tcW w:w="291" w:type="pct"/>
            <w:gridSpan w:val="2"/>
            <w:shd w:val="clear" w:color="auto" w:fill="auto"/>
          </w:tcPr>
          <w:p w14:paraId="54564A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rPr>
                <w:i/>
              </w:rPr>
            </w:pPr>
          </w:p>
        </w:tc>
      </w:tr>
      <w:tr w:rsidR="00942A1E" w:rsidRPr="00977B47" w14:paraId="648051D5" w14:textId="77777777" w:rsidTr="00E320B1">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7772DB59" w14:textId="77777777" w:rsidR="00942A1E" w:rsidRPr="005D74F9" w:rsidRDefault="00942A1E" w:rsidP="00080FEB">
            <w:r w:rsidRPr="005D74F9">
              <w:t>South Twin Lake</w:t>
            </w:r>
          </w:p>
          <w:p w14:paraId="60941806" w14:textId="77777777" w:rsidR="009A2720" w:rsidRDefault="00942A1E" w:rsidP="00080FEB">
            <w:pPr>
              <w:rPr>
                <w:b w:val="0"/>
              </w:rPr>
            </w:pPr>
            <w:r w:rsidRPr="005D74F9">
              <w:rPr>
                <w:b w:val="0"/>
              </w:rPr>
              <w:t xml:space="preserve">     </w:t>
            </w:r>
            <w:r w:rsidR="009A2720">
              <w:rPr>
                <w:b w:val="0"/>
              </w:rPr>
              <w:t>Bigmouth Buffalo</w:t>
            </w:r>
          </w:p>
          <w:p w14:paraId="0C55E384" w14:textId="5A6C91DE" w:rsidR="00942A1E" w:rsidRPr="005D74F9" w:rsidRDefault="009A2720" w:rsidP="00080FEB">
            <w:pPr>
              <w:rPr>
                <w:b w:val="0"/>
              </w:rPr>
            </w:pPr>
            <w:r>
              <w:rPr>
                <w:b w:val="0"/>
              </w:rPr>
              <w:t xml:space="preserve">     </w:t>
            </w:r>
            <w:r w:rsidR="00942A1E" w:rsidRPr="005D74F9">
              <w:rPr>
                <w:b w:val="0"/>
              </w:rPr>
              <w:t>Black Bullhead</w:t>
            </w:r>
          </w:p>
          <w:p w14:paraId="5605EDEF" w14:textId="77777777" w:rsidR="00942A1E" w:rsidRPr="005D74F9" w:rsidRDefault="00942A1E" w:rsidP="00080FEB">
            <w:pPr>
              <w:rPr>
                <w:b w:val="0"/>
              </w:rPr>
            </w:pPr>
            <w:r w:rsidRPr="005D74F9">
              <w:rPr>
                <w:b w:val="0"/>
              </w:rPr>
              <w:t xml:space="preserve">     Black Crappie</w:t>
            </w:r>
          </w:p>
          <w:p w14:paraId="3C85BF65" w14:textId="77777777" w:rsidR="00942A1E" w:rsidRPr="005D74F9" w:rsidRDefault="00942A1E" w:rsidP="00080FEB">
            <w:pPr>
              <w:rPr>
                <w:b w:val="0"/>
              </w:rPr>
            </w:pPr>
            <w:r w:rsidRPr="005D74F9">
              <w:rPr>
                <w:b w:val="0"/>
              </w:rPr>
              <w:t xml:space="preserve">     Bluegill</w:t>
            </w:r>
          </w:p>
          <w:p w14:paraId="720F18B9" w14:textId="77777777" w:rsidR="009A2720" w:rsidRDefault="00942A1E" w:rsidP="00080FEB">
            <w:pPr>
              <w:rPr>
                <w:b w:val="0"/>
              </w:rPr>
            </w:pPr>
            <w:r w:rsidRPr="005D74F9">
              <w:rPr>
                <w:b w:val="0"/>
              </w:rPr>
              <w:t xml:space="preserve">     </w:t>
            </w:r>
            <w:r w:rsidR="009A2720">
              <w:rPr>
                <w:b w:val="0"/>
              </w:rPr>
              <w:t>Common Carp</w:t>
            </w:r>
          </w:p>
          <w:p w14:paraId="720C49CC" w14:textId="7A169115" w:rsidR="00942A1E" w:rsidRPr="005D74F9" w:rsidRDefault="009A2720" w:rsidP="00080FEB">
            <w:pPr>
              <w:rPr>
                <w:b w:val="0"/>
              </w:rPr>
            </w:pPr>
            <w:r>
              <w:rPr>
                <w:b w:val="0"/>
              </w:rPr>
              <w:t xml:space="preserve">     </w:t>
            </w:r>
            <w:r w:rsidR="00942A1E" w:rsidRPr="005D74F9">
              <w:rPr>
                <w:b w:val="0"/>
              </w:rPr>
              <w:t>Freshwater Drum</w:t>
            </w:r>
          </w:p>
          <w:p w14:paraId="5C781B95" w14:textId="77777777" w:rsidR="00942A1E" w:rsidRPr="005D74F9" w:rsidRDefault="00942A1E" w:rsidP="00080FEB">
            <w:pPr>
              <w:ind w:left="1060" w:hanging="1060"/>
              <w:rPr>
                <w:b w:val="0"/>
              </w:rPr>
            </w:pPr>
            <w:r w:rsidRPr="005D74F9">
              <w:rPr>
                <w:b w:val="0"/>
              </w:rPr>
              <w:lastRenderedPageBreak/>
              <w:t xml:space="preserve">     Orangespotted Sunfish</w:t>
            </w:r>
          </w:p>
          <w:p w14:paraId="06C7025E" w14:textId="77777777" w:rsidR="00942A1E" w:rsidRPr="005D74F9" w:rsidRDefault="00942A1E" w:rsidP="00080FEB">
            <w:pPr>
              <w:rPr>
                <w:b w:val="0"/>
              </w:rPr>
            </w:pPr>
            <w:r w:rsidRPr="005D74F9">
              <w:rPr>
                <w:b w:val="0"/>
              </w:rPr>
              <w:t xml:space="preserve">     Painted Turtle</w:t>
            </w:r>
          </w:p>
          <w:p w14:paraId="1BB27E75" w14:textId="77777777" w:rsidR="00942A1E" w:rsidRPr="005D74F9" w:rsidRDefault="00942A1E" w:rsidP="00080FEB">
            <w:pPr>
              <w:rPr>
                <w:b w:val="0"/>
              </w:rPr>
            </w:pPr>
            <w:r w:rsidRPr="005D74F9">
              <w:rPr>
                <w:b w:val="0"/>
              </w:rPr>
              <w:t xml:space="preserve">     Walleye</w:t>
            </w:r>
          </w:p>
          <w:p w14:paraId="29AA0BB9" w14:textId="77777777" w:rsidR="00942A1E" w:rsidRPr="005D74F9" w:rsidRDefault="00942A1E" w:rsidP="00080FEB">
            <w:pPr>
              <w:rPr>
                <w:b w:val="0"/>
              </w:rPr>
            </w:pPr>
            <w:r w:rsidRPr="005D74F9">
              <w:rPr>
                <w:b w:val="0"/>
              </w:rPr>
              <w:t xml:space="preserve">     White Crappie</w:t>
            </w:r>
          </w:p>
          <w:p w14:paraId="7B907B0A" w14:textId="77777777" w:rsidR="00942A1E" w:rsidRPr="005D74F9" w:rsidRDefault="00942A1E" w:rsidP="00080FEB">
            <w:pPr>
              <w:rPr>
                <w:b w:val="0"/>
              </w:rPr>
            </w:pPr>
            <w:r w:rsidRPr="005D74F9">
              <w:rPr>
                <w:b w:val="0"/>
              </w:rPr>
              <w:t xml:space="preserve">     Yellow Bass</w:t>
            </w:r>
          </w:p>
          <w:p w14:paraId="70CD2FBB" w14:textId="77777777" w:rsidR="00942A1E" w:rsidRPr="005D74F9" w:rsidRDefault="00942A1E" w:rsidP="00080FEB">
            <w:pPr>
              <w:rPr>
                <w:b w:val="0"/>
              </w:rPr>
            </w:pPr>
            <w:r w:rsidRPr="005D74F9">
              <w:rPr>
                <w:b w:val="0"/>
              </w:rPr>
              <w:t xml:space="preserve">     Yellow Bullhead</w:t>
            </w:r>
          </w:p>
        </w:tc>
        <w:tc>
          <w:tcPr>
            <w:tcW w:w="500" w:type="pct"/>
            <w:shd w:val="clear" w:color="auto" w:fill="auto"/>
          </w:tcPr>
          <w:p w14:paraId="0AAD1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151C625"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2D7C2788" w14:textId="70A9132E"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220</w:t>
            </w:r>
          </w:p>
          <w:p w14:paraId="0F0561F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5C8C77E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310F1B3"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4</w:t>
            </w:r>
          </w:p>
          <w:p w14:paraId="13E1C393" w14:textId="72C5A32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58</w:t>
            </w:r>
          </w:p>
          <w:p w14:paraId="57189746" w14:textId="4E3FE929"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65702D1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7EFBA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71896B9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w:t>
            </w:r>
          </w:p>
          <w:p w14:paraId="3FF180F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513</w:t>
            </w:r>
          </w:p>
          <w:p w14:paraId="2EED0FA5" w14:textId="63CEAC31"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577E0235" w14:textId="131D3ED3"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tc>
        <w:tc>
          <w:tcPr>
            <w:tcW w:w="499" w:type="pct"/>
            <w:shd w:val="clear" w:color="auto" w:fill="auto"/>
          </w:tcPr>
          <w:p w14:paraId="1827A038"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D7F3F5B"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433A4C93" w14:textId="7B83E1ED"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55</w:t>
            </w:r>
          </w:p>
          <w:p w14:paraId="2E98812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w:t>
            </w:r>
          </w:p>
          <w:p w14:paraId="2B9EFE7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30C2D551"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0</w:t>
            </w:r>
          </w:p>
          <w:p w14:paraId="0D952ADF" w14:textId="23C3FCB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9</w:t>
            </w:r>
          </w:p>
          <w:p w14:paraId="2E9A685B" w14:textId="20BB3FD6"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74A23F80"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F6B068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17E6AB7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w:t>
            </w:r>
          </w:p>
          <w:p w14:paraId="074D753D"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16</w:t>
            </w:r>
          </w:p>
          <w:p w14:paraId="419759AF" w14:textId="47EF1219"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1</w:t>
            </w:r>
          </w:p>
          <w:p w14:paraId="66587513" w14:textId="7BE295B4"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2</w:t>
            </w:r>
          </w:p>
        </w:tc>
        <w:tc>
          <w:tcPr>
            <w:tcW w:w="474" w:type="pct"/>
            <w:shd w:val="clear" w:color="auto" w:fill="auto"/>
          </w:tcPr>
          <w:p w14:paraId="6A90465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2F7D4B66"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1 (100)</w:t>
            </w:r>
          </w:p>
          <w:p w14:paraId="3BE6B19F" w14:textId="21F0D738"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2 (4)</w:t>
            </w:r>
          </w:p>
          <w:p w14:paraId="1C3907F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2F26099"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CA3F87" w14:textId="52D583E1"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w:t>
            </w:r>
            <w:r w:rsidR="00A06B2C">
              <w:t>10</w:t>
            </w:r>
            <w:r w:rsidRPr="005D74F9">
              <w:t>0)</w:t>
            </w:r>
          </w:p>
          <w:p w14:paraId="3770A25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1034B3" w14:textId="14A181C4"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43C29C1B"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BEB930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37731CA6" w14:textId="76FE9D1C" w:rsidR="00942A1E" w:rsidRPr="005D74F9" w:rsidRDefault="00A06B2C"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p w14:paraId="561EE83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10 (39)</w:t>
            </w:r>
          </w:p>
          <w:p w14:paraId="7AC0677D" w14:textId="6794E801"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5</w:t>
            </w:r>
            <w:r w:rsidR="00A06B2C">
              <w:t xml:space="preserve"> (83</w:t>
            </w:r>
            <w:r w:rsidR="00942A1E" w:rsidRPr="005D74F9">
              <w:t>)</w:t>
            </w:r>
          </w:p>
          <w:p w14:paraId="424F25DD" w14:textId="4D3D5C14" w:rsidR="00942A1E" w:rsidRPr="005D74F9" w:rsidRDefault="009A2720" w:rsidP="00080FEB">
            <w:pPr>
              <w:jc w:val="center"/>
              <w:cnfStyle w:val="000000100000" w:firstRow="0" w:lastRow="0" w:firstColumn="0" w:lastColumn="0" w:oddVBand="0" w:evenVBand="0" w:oddHBand="1" w:evenHBand="0" w:firstRowFirstColumn="0" w:firstRowLastColumn="0" w:lastRowFirstColumn="0" w:lastRowLastColumn="0"/>
            </w:pPr>
            <w:r>
              <w:t>0 (0</w:t>
            </w:r>
            <w:r w:rsidR="00942A1E" w:rsidRPr="005D74F9">
              <w:t>)</w:t>
            </w:r>
          </w:p>
        </w:tc>
        <w:tc>
          <w:tcPr>
            <w:tcW w:w="527" w:type="pct"/>
            <w:shd w:val="clear" w:color="auto" w:fill="auto"/>
          </w:tcPr>
          <w:p w14:paraId="716C681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0D4ED671"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6E1841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495EC8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369FE6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1E61A34" w14:textId="77777777" w:rsidR="009A2720" w:rsidRDefault="009A2720" w:rsidP="00080FEB">
            <w:pPr>
              <w:jc w:val="center"/>
              <w:cnfStyle w:val="000000100000" w:firstRow="0" w:lastRow="0" w:firstColumn="0" w:lastColumn="0" w:oddVBand="0" w:evenVBand="0" w:oddHBand="1" w:evenHBand="0" w:firstRowFirstColumn="0" w:firstRowLastColumn="0" w:lastRowFirstColumn="0" w:lastRowLastColumn="0"/>
            </w:pPr>
            <w:r>
              <w:t>1 (100)</w:t>
            </w:r>
          </w:p>
          <w:p w14:paraId="2F563ACF" w14:textId="3662A87A"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A1ADEAF" w14:textId="7FDC32BD"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13DD9DFE"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802D88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038FF1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5A00076"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63E6B2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A2CC6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768" w:type="pct"/>
            <w:gridSpan w:val="3"/>
            <w:shd w:val="clear" w:color="auto" w:fill="auto"/>
          </w:tcPr>
          <w:p w14:paraId="17878B1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309446DF"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5EEDF3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7F7461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448776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A6536FB"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B1AB51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A11B8D" w14:textId="628D2674"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71AAC9E9"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4010D9BE"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617E2FA7"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0F70D82"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60CE070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AF04001"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4DD44380"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5889F5D7"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32E56D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3C78CE5"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974E58A"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79CC0AC8" w14:textId="77777777" w:rsidR="009A2720" w:rsidRPr="005D74F9" w:rsidRDefault="009A2720" w:rsidP="009A2720">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96A963"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12ED1508" w14:textId="4CD5A3A1"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lastRenderedPageBreak/>
              <w:t>-</w:t>
            </w:r>
          </w:p>
          <w:p w14:paraId="2C4C941F" w14:textId="77777777" w:rsidR="00942A1E" w:rsidRDefault="00942A1E" w:rsidP="00080FEB">
            <w:pPr>
              <w:jc w:val="center"/>
              <w:cnfStyle w:val="000000100000" w:firstRow="0" w:lastRow="0" w:firstColumn="0" w:lastColumn="0" w:oddVBand="0" w:evenVBand="0" w:oddHBand="1" w:evenHBand="0" w:firstRowFirstColumn="0" w:firstRowLastColumn="0" w:lastRowFirstColumn="0" w:lastRowLastColumn="0"/>
            </w:pPr>
          </w:p>
          <w:p w14:paraId="10DB364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w:t>
            </w:r>
          </w:p>
          <w:p w14:paraId="44BE843B"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5BE3B2FC"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4956486F"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p w14:paraId="0E25B0D4" w14:textId="77777777" w:rsidR="00942A1E" w:rsidRPr="005D74F9" w:rsidRDefault="00942A1E" w:rsidP="00080FEB">
            <w:pPr>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tcPr>
          <w:p w14:paraId="56FD7B13"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C4A7F24" w14:textId="77777777" w:rsidR="009A2720" w:rsidRDefault="009A2720" w:rsidP="00080FEB">
            <w:pPr>
              <w:jc w:val="right"/>
              <w:cnfStyle w:val="000000100000" w:firstRow="0" w:lastRow="0" w:firstColumn="0" w:lastColumn="0" w:oddVBand="0" w:evenVBand="0" w:oddHBand="1" w:evenHBand="0" w:firstRowFirstColumn="0" w:firstRowLastColumn="0" w:lastRowFirstColumn="0" w:lastRowLastColumn="0"/>
            </w:pPr>
            <w:r>
              <w:t>1</w:t>
            </w:r>
          </w:p>
          <w:p w14:paraId="55675B5F" w14:textId="5505D85E"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277</w:t>
            </w:r>
          </w:p>
          <w:p w14:paraId="792932AF"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3C8A6859"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1</w:t>
            </w:r>
          </w:p>
          <w:p w14:paraId="1B7E100C" w14:textId="77777777" w:rsidR="009A2720" w:rsidRDefault="009A2720" w:rsidP="00080FEB">
            <w:pPr>
              <w:jc w:val="right"/>
              <w:cnfStyle w:val="000000100000" w:firstRow="0" w:lastRow="0" w:firstColumn="0" w:lastColumn="0" w:oddVBand="0" w:evenVBand="0" w:oddHBand="1" w:evenHBand="0" w:firstRowFirstColumn="0" w:firstRowLastColumn="0" w:lastRowFirstColumn="0" w:lastRowLastColumn="0"/>
            </w:pPr>
            <w:r>
              <w:t>5</w:t>
            </w:r>
          </w:p>
          <w:p w14:paraId="24D1F314" w14:textId="3565BFDB"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67</w:t>
            </w:r>
          </w:p>
          <w:p w14:paraId="25670A74" w14:textId="7D7CB79E"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lastRenderedPageBreak/>
              <w:t>28</w:t>
            </w:r>
          </w:p>
          <w:p w14:paraId="7D08C2DA" w14:textId="77777777" w:rsidR="00942A1E" w:rsidRDefault="00942A1E" w:rsidP="00080FEB">
            <w:pPr>
              <w:jc w:val="right"/>
              <w:cnfStyle w:val="000000100000" w:firstRow="0" w:lastRow="0" w:firstColumn="0" w:lastColumn="0" w:oddVBand="0" w:evenVBand="0" w:oddHBand="1" w:evenHBand="0" w:firstRowFirstColumn="0" w:firstRowLastColumn="0" w:lastRowFirstColumn="0" w:lastRowLastColumn="0"/>
            </w:pPr>
          </w:p>
          <w:p w14:paraId="542826AC"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w:t>
            </w:r>
          </w:p>
          <w:p w14:paraId="2360698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2</w:t>
            </w:r>
          </w:p>
          <w:p w14:paraId="44BD401A"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pPr>
            <w:r w:rsidRPr="005D74F9">
              <w:t>539</w:t>
            </w:r>
          </w:p>
          <w:p w14:paraId="2B50FA0A" w14:textId="7044FE4B"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6</w:t>
            </w:r>
          </w:p>
          <w:p w14:paraId="5C952E3E" w14:textId="4D63E9D6" w:rsidR="00942A1E" w:rsidRPr="005D74F9" w:rsidRDefault="009A2720" w:rsidP="00080FEB">
            <w:pPr>
              <w:jc w:val="right"/>
              <w:cnfStyle w:val="000000100000" w:firstRow="0" w:lastRow="0" w:firstColumn="0" w:lastColumn="0" w:oddVBand="0" w:evenVBand="0" w:oddHBand="1" w:evenHBand="0" w:firstRowFirstColumn="0" w:firstRowLastColumn="0" w:lastRowFirstColumn="0" w:lastRowLastColumn="0"/>
            </w:pPr>
            <w:r>
              <w:t>3</w:t>
            </w:r>
          </w:p>
        </w:tc>
        <w:tc>
          <w:tcPr>
            <w:tcW w:w="291" w:type="pct"/>
            <w:gridSpan w:val="2"/>
            <w:shd w:val="clear" w:color="auto" w:fill="auto"/>
          </w:tcPr>
          <w:p w14:paraId="621BEDD8" w14:textId="77777777" w:rsidR="00942A1E" w:rsidRPr="005D74F9" w:rsidRDefault="00942A1E" w:rsidP="00080FEB">
            <w:pPr>
              <w:jc w:val="right"/>
              <w:cnfStyle w:val="000000100000" w:firstRow="0" w:lastRow="0" w:firstColumn="0" w:lastColumn="0" w:oddVBand="0" w:evenVBand="0" w:oddHBand="1" w:evenHBand="0" w:firstRowFirstColumn="0" w:firstRowLastColumn="0" w:lastRowFirstColumn="0" w:lastRowLastColumn="0"/>
              <w:rPr>
                <w:i/>
              </w:rPr>
            </w:pPr>
          </w:p>
        </w:tc>
      </w:tr>
      <w:tr w:rsidR="00942A1E" w:rsidRPr="00977B47" w14:paraId="4D505787" w14:textId="77777777" w:rsidTr="00E320B1">
        <w:trPr>
          <w:gridAfter w:val="1"/>
          <w:wAfter w:w="65" w:type="pct"/>
          <w:trHeight w:val="3603"/>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29D03478" w14:textId="77777777" w:rsidR="00942A1E" w:rsidRPr="005D74F9" w:rsidRDefault="00942A1E" w:rsidP="00080FEB">
            <w:r w:rsidRPr="005D74F9">
              <w:t>Storm Lake</w:t>
            </w:r>
          </w:p>
          <w:p w14:paraId="33799C23" w14:textId="77777777" w:rsidR="00942A1E" w:rsidRPr="005D74F9" w:rsidRDefault="00942A1E" w:rsidP="00080FEB">
            <w:pPr>
              <w:rPr>
                <w:b w:val="0"/>
              </w:rPr>
            </w:pPr>
            <w:r w:rsidRPr="005D74F9">
              <w:rPr>
                <w:b w:val="0"/>
              </w:rPr>
              <w:t xml:space="preserve">     Black Crappie</w:t>
            </w:r>
          </w:p>
          <w:p w14:paraId="5B67BB90" w14:textId="77777777" w:rsidR="00942A1E" w:rsidRPr="005D74F9" w:rsidRDefault="00942A1E" w:rsidP="00080FEB">
            <w:pPr>
              <w:rPr>
                <w:b w:val="0"/>
              </w:rPr>
            </w:pPr>
            <w:r w:rsidRPr="005D74F9">
              <w:rPr>
                <w:b w:val="0"/>
              </w:rPr>
              <w:t xml:space="preserve">     Bluegill</w:t>
            </w:r>
          </w:p>
          <w:p w14:paraId="35935CC7" w14:textId="77777777" w:rsidR="00942A1E" w:rsidRPr="005D74F9" w:rsidRDefault="00942A1E" w:rsidP="00080FEB">
            <w:pPr>
              <w:rPr>
                <w:b w:val="0"/>
              </w:rPr>
            </w:pPr>
            <w:r w:rsidRPr="005D74F9">
              <w:rPr>
                <w:b w:val="0"/>
              </w:rPr>
              <w:t xml:space="preserve">     Channel Catfish</w:t>
            </w:r>
          </w:p>
          <w:p w14:paraId="046C25E8" w14:textId="1752DC39" w:rsidR="0054181E" w:rsidRDefault="00942A1E" w:rsidP="00080FEB">
            <w:pPr>
              <w:rPr>
                <w:b w:val="0"/>
              </w:rPr>
            </w:pPr>
            <w:r w:rsidRPr="005D74F9">
              <w:rPr>
                <w:b w:val="0"/>
              </w:rPr>
              <w:t xml:space="preserve">     </w:t>
            </w:r>
            <w:r w:rsidR="0054181E">
              <w:rPr>
                <w:b w:val="0"/>
              </w:rPr>
              <w:t>Common Carp</w:t>
            </w:r>
          </w:p>
          <w:p w14:paraId="4E076A0B" w14:textId="3C97D529" w:rsidR="00942A1E" w:rsidRPr="005D74F9" w:rsidRDefault="0054181E" w:rsidP="0054181E">
            <w:pPr>
              <w:rPr>
                <w:b w:val="0"/>
              </w:rPr>
            </w:pPr>
            <w:r>
              <w:rPr>
                <w:b w:val="0"/>
              </w:rPr>
              <w:t xml:space="preserve">     </w:t>
            </w:r>
            <w:r w:rsidR="00942A1E" w:rsidRPr="005D74F9">
              <w:rPr>
                <w:b w:val="0"/>
              </w:rPr>
              <w:t>Gizzard Shad</w:t>
            </w:r>
          </w:p>
          <w:p w14:paraId="0D7BF45A" w14:textId="77777777" w:rsidR="00942A1E" w:rsidRPr="005D74F9" w:rsidRDefault="00942A1E" w:rsidP="00080FEB">
            <w:pPr>
              <w:rPr>
                <w:b w:val="0"/>
              </w:rPr>
            </w:pPr>
            <w:r w:rsidRPr="005D74F9">
              <w:rPr>
                <w:b w:val="0"/>
              </w:rPr>
              <w:t xml:space="preserve">     Largemouth Bass</w:t>
            </w:r>
          </w:p>
          <w:p w14:paraId="6759D7B1" w14:textId="77777777" w:rsidR="00942A1E" w:rsidRPr="005D74F9" w:rsidRDefault="00942A1E" w:rsidP="00080FEB">
            <w:pPr>
              <w:rPr>
                <w:b w:val="0"/>
              </w:rPr>
            </w:pPr>
            <w:r w:rsidRPr="005D74F9">
              <w:rPr>
                <w:b w:val="0"/>
              </w:rPr>
              <w:t xml:space="preserve">     Northern Pike</w:t>
            </w:r>
          </w:p>
          <w:p w14:paraId="7CB48793" w14:textId="77777777" w:rsidR="00942A1E" w:rsidRPr="005D74F9" w:rsidRDefault="00942A1E" w:rsidP="00080FEB">
            <w:pPr>
              <w:rPr>
                <w:b w:val="0"/>
              </w:rPr>
            </w:pPr>
            <w:r w:rsidRPr="005D74F9">
              <w:rPr>
                <w:b w:val="0"/>
              </w:rPr>
              <w:t xml:space="preserve">     Spottail Shiner</w:t>
            </w:r>
          </w:p>
          <w:p w14:paraId="34C21048" w14:textId="77777777" w:rsidR="00942A1E" w:rsidRPr="005D74F9" w:rsidRDefault="00942A1E" w:rsidP="00080FEB">
            <w:pPr>
              <w:rPr>
                <w:b w:val="0"/>
              </w:rPr>
            </w:pPr>
            <w:r w:rsidRPr="005D74F9">
              <w:rPr>
                <w:b w:val="0"/>
              </w:rPr>
              <w:t xml:space="preserve">     Walleye</w:t>
            </w:r>
          </w:p>
          <w:p w14:paraId="13F779FE" w14:textId="77777777" w:rsidR="00942A1E" w:rsidRPr="005D74F9" w:rsidRDefault="00942A1E" w:rsidP="00080FEB">
            <w:pPr>
              <w:rPr>
                <w:b w:val="0"/>
              </w:rPr>
            </w:pPr>
            <w:r w:rsidRPr="005D74F9">
              <w:rPr>
                <w:b w:val="0"/>
              </w:rPr>
              <w:t xml:space="preserve">     White Bass</w:t>
            </w:r>
          </w:p>
          <w:p w14:paraId="180FC4F7" w14:textId="77777777" w:rsidR="00942A1E" w:rsidRPr="005D74F9" w:rsidRDefault="00942A1E" w:rsidP="00080FEB">
            <w:pPr>
              <w:rPr>
                <w:b w:val="0"/>
              </w:rPr>
            </w:pPr>
            <w:r w:rsidRPr="005D74F9">
              <w:rPr>
                <w:b w:val="0"/>
              </w:rPr>
              <w:t xml:space="preserve">     White Crappie</w:t>
            </w:r>
          </w:p>
          <w:p w14:paraId="3003FA58" w14:textId="77777777" w:rsidR="00942A1E" w:rsidRPr="005D74F9" w:rsidRDefault="00942A1E" w:rsidP="00080FEB">
            <w:pPr>
              <w:rPr>
                <w:b w:val="0"/>
              </w:rPr>
            </w:pPr>
            <w:r w:rsidRPr="005D74F9">
              <w:rPr>
                <w:b w:val="0"/>
              </w:rPr>
              <w:t xml:space="preserve">     White Sucker</w:t>
            </w:r>
          </w:p>
          <w:p w14:paraId="23A7C7CE" w14:textId="77777777" w:rsidR="00942A1E" w:rsidRPr="005D74F9" w:rsidRDefault="00942A1E" w:rsidP="00080FEB">
            <w:pPr>
              <w:rPr>
                <w:b w:val="0"/>
              </w:rPr>
            </w:pPr>
            <w:r w:rsidRPr="005D74F9">
              <w:rPr>
                <w:b w:val="0"/>
              </w:rPr>
              <w:t xml:space="preserve">     Yellow Perch</w:t>
            </w:r>
          </w:p>
          <w:p w14:paraId="76A8E866" w14:textId="77777777" w:rsidR="00942A1E" w:rsidRPr="005D74F9" w:rsidRDefault="00942A1E" w:rsidP="00080FEB">
            <w:pPr>
              <w:rPr>
                <w:b w:val="0"/>
              </w:rPr>
            </w:pPr>
          </w:p>
        </w:tc>
        <w:tc>
          <w:tcPr>
            <w:tcW w:w="500" w:type="pct"/>
            <w:tcBorders>
              <w:bottom w:val="single" w:sz="4" w:space="0" w:color="auto"/>
            </w:tcBorders>
            <w:shd w:val="clear" w:color="auto" w:fill="auto"/>
          </w:tcPr>
          <w:p w14:paraId="48E8849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B3398A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25742BE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4C58366" w14:textId="042B7FC3"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1BAE0C14"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p>
          <w:p w14:paraId="65F26AA7" w14:textId="6BBA4549"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66</w:t>
            </w:r>
          </w:p>
          <w:p w14:paraId="1FF2836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p>
          <w:p w14:paraId="35A7CE2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019B74F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43E241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59EA5BD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423</w:t>
            </w:r>
          </w:p>
          <w:p w14:paraId="0ED166C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369</w:t>
            </w:r>
          </w:p>
          <w:p w14:paraId="125F96F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782F329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7</w:t>
            </w:r>
          </w:p>
        </w:tc>
        <w:tc>
          <w:tcPr>
            <w:tcW w:w="499" w:type="pct"/>
            <w:tcBorders>
              <w:bottom w:val="single" w:sz="4" w:space="0" w:color="auto"/>
            </w:tcBorders>
            <w:shd w:val="clear" w:color="auto" w:fill="auto"/>
          </w:tcPr>
          <w:p w14:paraId="45B4687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3517FA6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73ED966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3</w:t>
            </w:r>
          </w:p>
          <w:p w14:paraId="7CB009F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1BF8B7B7" w14:textId="77777777"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p>
          <w:p w14:paraId="5700BC54" w14:textId="164852E9"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w:t>
            </w:r>
          </w:p>
          <w:p w14:paraId="5245CE1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B01021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0B9A76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D58416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3DD3147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5</w:t>
            </w:r>
          </w:p>
          <w:p w14:paraId="65C41A1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p w14:paraId="2F2941B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w:t>
            </w:r>
          </w:p>
          <w:p w14:paraId="5CCBCCA5"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p>
        </w:tc>
        <w:tc>
          <w:tcPr>
            <w:tcW w:w="474" w:type="pct"/>
            <w:tcBorders>
              <w:bottom w:val="single" w:sz="4" w:space="0" w:color="auto"/>
            </w:tcBorders>
            <w:shd w:val="clear" w:color="auto" w:fill="auto"/>
          </w:tcPr>
          <w:p w14:paraId="1176BFBE"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13A6A1C9" w14:textId="4BD85CC6"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(87</w:t>
            </w:r>
            <w:r w:rsidR="00942A1E" w:rsidRPr="005D74F9">
              <w:t>)</w:t>
            </w:r>
          </w:p>
          <w:p w14:paraId="7A99539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 (40)</w:t>
            </w:r>
          </w:p>
          <w:p w14:paraId="6729A5B2" w14:textId="0A735B68"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942A1E" w:rsidRPr="005D74F9">
              <w:t xml:space="preserve"> (100)</w:t>
            </w:r>
          </w:p>
          <w:p w14:paraId="223035E1" w14:textId="774EE25E"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(100)</w:t>
            </w:r>
          </w:p>
          <w:p w14:paraId="305C1C1B" w14:textId="78191E64" w:rsidR="00942A1E" w:rsidRPr="005D74F9" w:rsidRDefault="0054181E" w:rsidP="0054181E">
            <w:pPr>
              <w:jc w:val="center"/>
              <w:cnfStyle w:val="000000000000" w:firstRow="0" w:lastRow="0" w:firstColumn="0" w:lastColumn="0" w:oddVBand="0" w:evenVBand="0" w:oddHBand="0" w:evenHBand="0" w:firstRowFirstColumn="0" w:firstRowLastColumn="0" w:lastRowFirstColumn="0" w:lastRowLastColumn="0"/>
            </w:pPr>
            <w:r>
              <w:t>0 (</w:t>
            </w:r>
            <w:r w:rsidR="00942A1E" w:rsidRPr="005D74F9">
              <w:t>0)</w:t>
            </w:r>
          </w:p>
          <w:p w14:paraId="58AEFD91" w14:textId="58F22954"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0</w:t>
            </w:r>
            <w:r w:rsidR="00942A1E" w:rsidRPr="005D74F9">
              <w:t xml:space="preserve"> (100)</w:t>
            </w:r>
          </w:p>
          <w:p w14:paraId="4C4281A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2E741B8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7504D80" w14:textId="0D0A62BF"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7</w:t>
            </w:r>
            <w:r w:rsidR="00A06B2C">
              <w:t xml:space="preserve"> (85</w:t>
            </w:r>
            <w:r w:rsidR="00942A1E" w:rsidRPr="005D74F9">
              <w:t>)</w:t>
            </w:r>
          </w:p>
          <w:p w14:paraId="78F97160" w14:textId="5B01774A"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A06B2C">
              <w:t>76</w:t>
            </w:r>
            <w:r w:rsidRPr="005D74F9">
              <w:t>)</w:t>
            </w:r>
          </w:p>
          <w:p w14:paraId="622B28C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(83)</w:t>
            </w:r>
          </w:p>
          <w:p w14:paraId="2CC7781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B55D2A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527" w:type="pct"/>
            <w:tcBorders>
              <w:bottom w:val="single" w:sz="4" w:space="0" w:color="auto"/>
            </w:tcBorders>
            <w:shd w:val="clear" w:color="auto" w:fill="auto"/>
          </w:tcPr>
          <w:p w14:paraId="267E5C0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589C7365" w14:textId="33C594EC" w:rsidR="00942A1E" w:rsidRPr="005D74F9" w:rsidRDefault="00A06B2C" w:rsidP="00080FEB">
            <w:pPr>
              <w:jc w:val="center"/>
              <w:cnfStyle w:val="000000000000" w:firstRow="0" w:lastRow="0" w:firstColumn="0" w:lastColumn="0" w:oddVBand="0" w:evenVBand="0" w:oddHBand="0" w:evenHBand="0" w:firstRowFirstColumn="0" w:firstRowLastColumn="0" w:lastRowFirstColumn="0" w:lastRowLastColumn="0"/>
            </w:pPr>
            <w:r>
              <w:t>12 (80</w:t>
            </w:r>
            <w:r w:rsidR="00942A1E" w:rsidRPr="005D74F9">
              <w:t>)</w:t>
            </w:r>
          </w:p>
          <w:p w14:paraId="0503CC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DBB9B34"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7F5A02" w14:textId="21EB7819" w:rsidR="0054181E" w:rsidRDefault="0054181E" w:rsidP="00080FEB">
            <w:pPr>
              <w:jc w:val="center"/>
              <w:cnfStyle w:val="000000000000" w:firstRow="0" w:lastRow="0" w:firstColumn="0" w:lastColumn="0" w:oddVBand="0" w:evenVBand="0" w:oddHBand="0" w:evenHBand="0" w:firstRowFirstColumn="0" w:firstRowLastColumn="0" w:lastRowFirstColumn="0" w:lastRowLastColumn="0"/>
            </w:pPr>
            <w:r>
              <w:t>2</w:t>
            </w:r>
            <w:r w:rsidR="00A06B2C">
              <w:t xml:space="preserve"> (67)</w:t>
            </w:r>
          </w:p>
          <w:p w14:paraId="64625493" w14:textId="41F7509B"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2B53682A" w14:textId="03BFFFDA"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2</w:t>
            </w:r>
            <w:r w:rsidR="0054181E">
              <w:t xml:space="preserve"> (100</w:t>
            </w:r>
            <w:r w:rsidRPr="005D74F9">
              <w:t>)</w:t>
            </w:r>
          </w:p>
          <w:p w14:paraId="39CFE82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(100)</w:t>
            </w:r>
          </w:p>
          <w:p w14:paraId="7809F24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30A0DDB8" w14:textId="4C944F1A"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r w:rsidR="00A06B2C">
              <w:t xml:space="preserve"> (31</w:t>
            </w:r>
            <w:r w:rsidR="00942A1E" w:rsidRPr="005D74F9">
              <w:t>)</w:t>
            </w:r>
          </w:p>
          <w:p w14:paraId="2666B7C8" w14:textId="55524D4E"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w:t>
            </w:r>
            <w:r w:rsidR="0054181E">
              <w:t>3</w:t>
            </w:r>
            <w:r w:rsidRPr="005D74F9">
              <w:t xml:space="preserve"> (</w:t>
            </w:r>
            <w:r w:rsidR="00A06B2C">
              <w:t>76</w:t>
            </w:r>
            <w:r w:rsidRPr="005D74F9">
              <w:t>)</w:t>
            </w:r>
          </w:p>
          <w:p w14:paraId="4DA548A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9 (75)</w:t>
            </w:r>
          </w:p>
          <w:p w14:paraId="58DFFB37"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4 (100)</w:t>
            </w:r>
          </w:p>
          <w:p w14:paraId="23B545B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768" w:type="pct"/>
            <w:gridSpan w:val="3"/>
            <w:tcBorders>
              <w:bottom w:val="single" w:sz="4" w:space="0" w:color="auto"/>
            </w:tcBorders>
            <w:shd w:val="clear" w:color="auto" w:fill="auto"/>
          </w:tcPr>
          <w:p w14:paraId="7C3F99E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2EFFFD6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DA8FAD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6AABF59"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C2523C9"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58CF0D7" w14:textId="0B21DF81"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6B00578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72A8D5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1 (100)</w:t>
            </w:r>
          </w:p>
          <w:p w14:paraId="067D1E8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09098F78" w14:textId="616F22D1"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(8</w:t>
            </w:r>
            <w:r w:rsidR="00942A1E" w:rsidRPr="005D74F9">
              <w:t>)</w:t>
            </w:r>
          </w:p>
          <w:p w14:paraId="4ED1A152" w14:textId="15EDEEF2" w:rsidR="00942A1E" w:rsidRPr="005D74F9" w:rsidRDefault="0054181E" w:rsidP="00080FEB">
            <w:pPr>
              <w:jc w:val="center"/>
              <w:cnfStyle w:val="000000000000" w:firstRow="0" w:lastRow="0" w:firstColumn="0" w:lastColumn="0" w:oddVBand="0" w:evenVBand="0" w:oddHBand="0" w:evenHBand="0" w:firstRowFirstColumn="0" w:firstRowLastColumn="0" w:lastRowFirstColumn="0" w:lastRowLastColumn="0"/>
            </w:pPr>
            <w:r>
              <w:t>3</w:t>
            </w:r>
            <w:r w:rsidR="00942A1E" w:rsidRPr="005D74F9">
              <w:t xml:space="preserve"> (14)</w:t>
            </w:r>
          </w:p>
          <w:p w14:paraId="5B269F8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C1F419" w14:textId="1073CFB2" w:rsidR="00942A1E" w:rsidRPr="005D74F9" w:rsidRDefault="005430C0" w:rsidP="00080FEB">
            <w:pPr>
              <w:jc w:val="center"/>
              <w:cnfStyle w:val="000000000000" w:firstRow="0" w:lastRow="0" w:firstColumn="0" w:lastColumn="0" w:oddVBand="0" w:evenVBand="0" w:oddHBand="0" w:evenHBand="0" w:firstRowFirstColumn="0" w:firstRowLastColumn="0" w:lastRowFirstColumn="0" w:lastRowLastColumn="0"/>
            </w:pPr>
            <w:r>
              <w:t>4 (5</w:t>
            </w:r>
            <w:r w:rsidR="00942A1E" w:rsidRPr="005D74F9">
              <w:t>0)</w:t>
            </w:r>
          </w:p>
          <w:p w14:paraId="72BE53E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AA673DB"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449" w:type="pct"/>
            <w:tcBorders>
              <w:bottom w:val="single" w:sz="4" w:space="0" w:color="auto"/>
            </w:tcBorders>
            <w:shd w:val="clear" w:color="auto" w:fill="auto"/>
          </w:tcPr>
          <w:p w14:paraId="2EB75A6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p w14:paraId="4B14AE1C"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73684FF2"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3CFE6B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35482B60" w14:textId="77777777" w:rsidR="0054181E" w:rsidRPr="005D74F9" w:rsidRDefault="0054181E" w:rsidP="0054181E">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CB4235F" w14:textId="5573F154" w:rsidR="00942A1E" w:rsidRPr="005D74F9" w:rsidRDefault="00942A1E" w:rsidP="0054181E">
            <w:pPr>
              <w:jc w:val="center"/>
              <w:cnfStyle w:val="000000000000" w:firstRow="0" w:lastRow="0" w:firstColumn="0" w:lastColumn="0" w:oddVBand="0" w:evenVBand="0" w:oddHBand="0" w:evenHBand="0" w:firstRowFirstColumn="0" w:firstRowLastColumn="0" w:lastRowFirstColumn="0" w:lastRowLastColumn="0"/>
            </w:pPr>
            <w:r w:rsidRPr="005D74F9">
              <w:t>0 (0)</w:t>
            </w:r>
          </w:p>
          <w:p w14:paraId="25BDE2C8"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0B1E276"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4349672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w:t>
            </w:r>
          </w:p>
          <w:p w14:paraId="7206923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1252261"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08A48C3A"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2BA44E43"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595B205D"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r w:rsidRPr="005D74F9">
              <w:t>0 (0)</w:t>
            </w:r>
          </w:p>
          <w:p w14:paraId="17F584F0" w14:textId="77777777" w:rsidR="00942A1E" w:rsidRPr="005D74F9" w:rsidRDefault="00942A1E" w:rsidP="00080FEB">
            <w:pPr>
              <w:jc w:val="center"/>
              <w:cnfStyle w:val="000000000000" w:firstRow="0" w:lastRow="0" w:firstColumn="0" w:lastColumn="0" w:oddVBand="0" w:evenVBand="0" w:oddHBand="0" w:evenHBand="0" w:firstRowFirstColumn="0" w:firstRowLastColumn="0" w:lastRowFirstColumn="0" w:lastRowLastColumn="0"/>
            </w:pPr>
          </w:p>
        </w:tc>
        <w:tc>
          <w:tcPr>
            <w:tcW w:w="369" w:type="pct"/>
            <w:gridSpan w:val="2"/>
            <w:tcBorders>
              <w:bottom w:val="single" w:sz="4" w:space="0" w:color="auto"/>
            </w:tcBorders>
            <w:shd w:val="clear" w:color="auto" w:fill="auto"/>
          </w:tcPr>
          <w:p w14:paraId="40F9B19F"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p w14:paraId="461FF0B6" w14:textId="7B4BCDE4"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16</w:t>
            </w:r>
          </w:p>
          <w:p w14:paraId="526248B0"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8</w:t>
            </w:r>
          </w:p>
          <w:p w14:paraId="1F8B6839" w14:textId="3474C286"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w:t>
            </w:r>
          </w:p>
          <w:p w14:paraId="54B99A30" w14:textId="77777777" w:rsidR="0054181E" w:rsidRDefault="0054181E" w:rsidP="00080FEB">
            <w:pPr>
              <w:jc w:val="right"/>
              <w:cnfStyle w:val="000000000000" w:firstRow="0" w:lastRow="0" w:firstColumn="0" w:lastColumn="0" w:oddVBand="0" w:evenVBand="0" w:oddHBand="0" w:evenHBand="0" w:firstRowFirstColumn="0" w:firstRowLastColumn="0" w:lastRowFirstColumn="0" w:lastRowLastColumn="0"/>
            </w:pPr>
            <w:r>
              <w:t>4</w:t>
            </w:r>
          </w:p>
          <w:p w14:paraId="6394CFB7" w14:textId="6E26B480" w:rsidR="00942A1E" w:rsidRPr="005D74F9" w:rsidRDefault="0054181E" w:rsidP="0054181E">
            <w:pPr>
              <w:jc w:val="right"/>
              <w:cnfStyle w:val="000000000000" w:firstRow="0" w:lastRow="0" w:firstColumn="0" w:lastColumn="0" w:oddVBand="0" w:evenVBand="0" w:oddHBand="0" w:evenHBand="0" w:firstRowFirstColumn="0" w:firstRowLastColumn="0" w:lastRowFirstColumn="0" w:lastRowLastColumn="0"/>
            </w:pPr>
            <w:r>
              <w:t>66</w:t>
            </w:r>
          </w:p>
          <w:p w14:paraId="5EF18DEC" w14:textId="3EEBF292"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3</w:t>
            </w:r>
          </w:p>
          <w:p w14:paraId="73DE8CE5"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1</w:t>
            </w:r>
          </w:p>
          <w:p w14:paraId="3BD018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2</w:t>
            </w:r>
          </w:p>
          <w:p w14:paraId="393CD1F7" w14:textId="319BBBBA" w:rsidR="00942A1E" w:rsidRPr="005D74F9" w:rsidRDefault="0054181E" w:rsidP="00080FEB">
            <w:pPr>
              <w:jc w:val="right"/>
              <w:cnfStyle w:val="000000000000" w:firstRow="0" w:lastRow="0" w:firstColumn="0" w:lastColumn="0" w:oddVBand="0" w:evenVBand="0" w:oddHBand="0" w:evenHBand="0" w:firstRowFirstColumn="0" w:firstRowLastColumn="0" w:lastRowFirstColumn="0" w:lastRowLastColumn="0"/>
            </w:pPr>
            <w:r>
              <w:t>15</w:t>
            </w:r>
          </w:p>
          <w:p w14:paraId="6D4FB31D" w14:textId="5D29DCFF"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4</w:t>
            </w:r>
            <w:r w:rsidR="0054181E">
              <w:t>44</w:t>
            </w:r>
          </w:p>
          <w:p w14:paraId="25975D31"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381</w:t>
            </w:r>
          </w:p>
          <w:p w14:paraId="3ADEEBCE" w14:textId="65AC793C" w:rsidR="00942A1E" w:rsidRPr="005D74F9" w:rsidRDefault="005430C0" w:rsidP="00080FEB">
            <w:pPr>
              <w:jc w:val="right"/>
              <w:cnfStyle w:val="000000000000" w:firstRow="0" w:lastRow="0" w:firstColumn="0" w:lastColumn="0" w:oddVBand="0" w:evenVBand="0" w:oddHBand="0" w:evenHBand="0" w:firstRowFirstColumn="0" w:firstRowLastColumn="0" w:lastRowFirstColumn="0" w:lastRowLastColumn="0"/>
            </w:pPr>
            <w:r>
              <w:t>8</w:t>
            </w:r>
          </w:p>
          <w:p w14:paraId="150910DC"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r w:rsidRPr="005D74F9">
              <w:t>9</w:t>
            </w:r>
          </w:p>
          <w:p w14:paraId="17D8854A"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pPr>
          </w:p>
        </w:tc>
        <w:tc>
          <w:tcPr>
            <w:tcW w:w="291" w:type="pct"/>
            <w:gridSpan w:val="2"/>
            <w:tcBorders>
              <w:bottom w:val="single" w:sz="4" w:space="0" w:color="auto"/>
            </w:tcBorders>
            <w:shd w:val="clear" w:color="auto" w:fill="auto"/>
          </w:tcPr>
          <w:p w14:paraId="687E38A7" w14:textId="77777777" w:rsidR="00942A1E" w:rsidRPr="005D74F9" w:rsidRDefault="00942A1E" w:rsidP="00080FEB">
            <w:pPr>
              <w:jc w:val="right"/>
              <w:cnfStyle w:val="000000000000" w:firstRow="0" w:lastRow="0" w:firstColumn="0" w:lastColumn="0" w:oddVBand="0" w:evenVBand="0" w:oddHBand="0" w:evenHBand="0" w:firstRowFirstColumn="0" w:firstRowLastColumn="0" w:lastRowFirstColumn="0" w:lastRowLastColumn="0"/>
              <w:rPr>
                <w:i/>
              </w:rPr>
            </w:pPr>
          </w:p>
        </w:tc>
      </w:tr>
    </w:tbl>
    <w:p w14:paraId="117D89A1" w14:textId="2A775C86" w:rsidR="00942A1E" w:rsidRDefault="00942A1E">
      <w:pPr>
        <w:rPr>
          <w:color w:val="231F20"/>
        </w:rPr>
      </w:pPr>
    </w:p>
    <w:p w14:paraId="40253A13" w14:textId="2BCB02B3" w:rsidR="00A06B2C" w:rsidRDefault="00A06B2C">
      <w:pPr>
        <w:rPr>
          <w:color w:val="231F20"/>
        </w:rPr>
      </w:pPr>
    </w:p>
    <w:p w14:paraId="2633594E" w14:textId="741DDD49" w:rsidR="00A06B2C" w:rsidRDefault="00A06B2C">
      <w:pPr>
        <w:rPr>
          <w:color w:val="231F20"/>
        </w:rPr>
      </w:pPr>
    </w:p>
    <w:p w14:paraId="38BF3680" w14:textId="664DF4E3" w:rsidR="00A06B2C" w:rsidRDefault="00A06B2C">
      <w:pPr>
        <w:rPr>
          <w:color w:val="231F20"/>
        </w:rPr>
      </w:pPr>
    </w:p>
    <w:p w14:paraId="57B89077" w14:textId="0BDB9A46" w:rsidR="00A06B2C" w:rsidRDefault="00A06B2C">
      <w:pPr>
        <w:rPr>
          <w:color w:val="231F20"/>
        </w:rPr>
      </w:pPr>
    </w:p>
    <w:p w14:paraId="02BA2F46" w14:textId="73F75D07" w:rsidR="00A06B2C" w:rsidRDefault="00A06B2C">
      <w:pPr>
        <w:rPr>
          <w:color w:val="231F20"/>
        </w:rPr>
      </w:pPr>
    </w:p>
    <w:p w14:paraId="73B8D13F" w14:textId="045E22C1" w:rsidR="00A06B2C" w:rsidRDefault="00A06B2C">
      <w:pPr>
        <w:rPr>
          <w:color w:val="231F20"/>
        </w:rPr>
      </w:pPr>
    </w:p>
    <w:p w14:paraId="2A67EAC1" w14:textId="5D7E5863" w:rsidR="00A06B2C" w:rsidRDefault="00A06B2C">
      <w:pPr>
        <w:rPr>
          <w:color w:val="231F20"/>
        </w:rPr>
      </w:pPr>
    </w:p>
    <w:p w14:paraId="5311AB53" w14:textId="4A0F228F" w:rsidR="00A06B2C" w:rsidRDefault="00A06B2C">
      <w:pPr>
        <w:rPr>
          <w:color w:val="231F20"/>
        </w:rPr>
      </w:pPr>
    </w:p>
    <w:p w14:paraId="41ADB75E" w14:textId="02BE52D5" w:rsidR="00A06B2C" w:rsidRDefault="00A06B2C">
      <w:pPr>
        <w:rPr>
          <w:color w:val="231F20"/>
        </w:rPr>
      </w:pPr>
    </w:p>
    <w:p w14:paraId="5A7C7A3D" w14:textId="606422BD" w:rsidR="00A06B2C" w:rsidRDefault="00A06B2C">
      <w:pPr>
        <w:rPr>
          <w:color w:val="231F20"/>
        </w:rPr>
      </w:pPr>
    </w:p>
    <w:p w14:paraId="7C958ED0" w14:textId="4AE7F347" w:rsidR="00A06B2C" w:rsidRDefault="00A06B2C">
      <w:pPr>
        <w:rPr>
          <w:color w:val="231F20"/>
        </w:rPr>
      </w:pPr>
    </w:p>
    <w:p w14:paraId="3F6CBEA3" w14:textId="6CA442D8" w:rsidR="00A06B2C" w:rsidRDefault="00A06B2C">
      <w:pPr>
        <w:rPr>
          <w:color w:val="231F20"/>
        </w:rPr>
      </w:pPr>
    </w:p>
    <w:p w14:paraId="74A54E7A" w14:textId="3D9D4D71" w:rsidR="00A06B2C" w:rsidRDefault="00A06B2C">
      <w:pPr>
        <w:rPr>
          <w:color w:val="231F20"/>
        </w:rPr>
      </w:pPr>
    </w:p>
    <w:p w14:paraId="56B0AFE8" w14:textId="19935391" w:rsidR="00A06B2C" w:rsidRDefault="00A06B2C">
      <w:pPr>
        <w:rPr>
          <w:color w:val="231F20"/>
        </w:rPr>
      </w:pPr>
    </w:p>
    <w:p w14:paraId="43F9A556" w14:textId="1A2A7100" w:rsidR="00A06B2C" w:rsidRDefault="00A06B2C">
      <w:pPr>
        <w:rPr>
          <w:color w:val="231F20"/>
        </w:rPr>
      </w:pPr>
    </w:p>
    <w:p w14:paraId="693DD694" w14:textId="6A595125" w:rsidR="00A06B2C" w:rsidRDefault="00A06B2C">
      <w:pPr>
        <w:rPr>
          <w:color w:val="231F20"/>
        </w:rPr>
      </w:pPr>
    </w:p>
    <w:p w14:paraId="7F8AEF0D" w14:textId="69CDF77C" w:rsidR="00A06B2C" w:rsidRDefault="00A06B2C">
      <w:pPr>
        <w:rPr>
          <w:color w:val="231F20"/>
        </w:rPr>
      </w:pPr>
    </w:p>
    <w:p w14:paraId="1D9C4696" w14:textId="11A07695" w:rsidR="00A06B2C" w:rsidRDefault="00A06B2C">
      <w:pPr>
        <w:rPr>
          <w:color w:val="231F20"/>
        </w:rPr>
      </w:pPr>
    </w:p>
    <w:p w14:paraId="53F1E90D" w14:textId="77C46908" w:rsidR="00A06B2C" w:rsidRDefault="00A06B2C">
      <w:pPr>
        <w:rPr>
          <w:color w:val="231F20"/>
        </w:rPr>
      </w:pPr>
    </w:p>
    <w:p w14:paraId="44FE5B42" w14:textId="6D627126" w:rsidR="00A06B2C" w:rsidRDefault="00A06B2C">
      <w:pPr>
        <w:rPr>
          <w:color w:val="231F20"/>
        </w:rPr>
      </w:pPr>
    </w:p>
    <w:p w14:paraId="749BBA6F" w14:textId="297C057A" w:rsidR="00A06B2C" w:rsidRDefault="00A06B2C">
      <w:pPr>
        <w:rPr>
          <w:color w:val="231F20"/>
        </w:rPr>
      </w:pPr>
    </w:p>
    <w:p w14:paraId="15EAED05" w14:textId="485B3A72" w:rsidR="00A06B2C" w:rsidRDefault="00A06B2C">
      <w:pPr>
        <w:rPr>
          <w:color w:val="231F20"/>
        </w:rPr>
      </w:pPr>
    </w:p>
    <w:p w14:paraId="6EDDF0B1" w14:textId="79E751A3" w:rsidR="00A06B2C" w:rsidRDefault="00A06B2C">
      <w:pPr>
        <w:rPr>
          <w:color w:val="231F20"/>
        </w:rPr>
      </w:pPr>
    </w:p>
    <w:tbl>
      <w:tblPr>
        <w:tblStyle w:val="PlainTable4"/>
        <w:tblW w:w="5489" w:type="pct"/>
        <w:jc w:val="center"/>
        <w:tblLayout w:type="fixed"/>
        <w:tblLook w:val="04A0" w:firstRow="1" w:lastRow="0" w:firstColumn="1" w:lastColumn="0" w:noHBand="0" w:noVBand="1"/>
      </w:tblPr>
      <w:tblGrid>
        <w:gridCol w:w="2340"/>
        <w:gridCol w:w="1109"/>
        <w:gridCol w:w="1104"/>
        <w:gridCol w:w="1049"/>
        <w:gridCol w:w="1166"/>
        <w:gridCol w:w="62"/>
        <w:gridCol w:w="1354"/>
        <w:gridCol w:w="283"/>
        <w:gridCol w:w="994"/>
        <w:gridCol w:w="113"/>
        <w:gridCol w:w="704"/>
        <w:gridCol w:w="522"/>
        <w:gridCol w:w="122"/>
        <w:gridCol w:w="144"/>
      </w:tblGrid>
      <w:tr w:rsidR="00A06B2C" w:rsidRPr="00977B47" w14:paraId="259E65CB" w14:textId="77777777" w:rsidTr="00474185">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5000" w:type="pct"/>
            <w:gridSpan w:val="14"/>
            <w:tcBorders>
              <w:bottom w:val="single" w:sz="4" w:space="0" w:color="auto"/>
            </w:tcBorders>
            <w:shd w:val="clear" w:color="auto" w:fill="auto"/>
          </w:tcPr>
          <w:p w14:paraId="3E7432A4" w14:textId="0C850B3F" w:rsidR="00A06B2C" w:rsidRDefault="00A06B2C" w:rsidP="00D66EE2">
            <w:pPr>
              <w:rPr>
                <w:b w:val="0"/>
              </w:rPr>
            </w:pPr>
            <w:r>
              <w:lastRenderedPageBreak/>
              <w:t>Appendix I</w:t>
            </w:r>
            <w:r w:rsidRPr="005D74F9">
              <w:t xml:space="preserve">. </w:t>
            </w:r>
            <w:r w:rsidRPr="005D74F9">
              <w:rPr>
                <w:b w:val="0"/>
              </w:rPr>
              <w:t>Number of fish in each Proportional Size Distribution (PSD</w:t>
            </w:r>
            <w:r w:rsidRPr="005D74F9">
              <w:rPr>
                <w:b w:val="0"/>
                <w:vertAlign w:val="subscript"/>
              </w:rPr>
              <w:t>X</w:t>
            </w:r>
            <w:r w:rsidRPr="005D74F9">
              <w:rPr>
                <w:b w:val="0"/>
              </w:rPr>
              <w:t xml:space="preserve">) </w:t>
            </w:r>
            <w:r>
              <w:rPr>
                <w:b w:val="0"/>
              </w:rPr>
              <w:t>category for</w:t>
            </w:r>
            <w:r w:rsidRPr="005D74F9">
              <w:rPr>
                <w:b w:val="0"/>
              </w:rPr>
              <w:t xml:space="preserve"> fish</w:t>
            </w:r>
            <w:r>
              <w:rPr>
                <w:b w:val="0"/>
              </w:rPr>
              <w:t>es sampled</w:t>
            </w:r>
            <w:r w:rsidRPr="005D74F9">
              <w:rPr>
                <w:b w:val="0"/>
              </w:rPr>
              <w:t xml:space="preserve"> </w:t>
            </w:r>
            <w:r>
              <w:rPr>
                <w:b w:val="0"/>
              </w:rPr>
              <w:t xml:space="preserve">via boat electrofishing </w:t>
            </w:r>
            <w:r w:rsidRPr="005D74F9">
              <w:rPr>
                <w:b w:val="0"/>
              </w:rPr>
              <w:t>from seven lakes in NW Iowa</w:t>
            </w:r>
            <w:r>
              <w:rPr>
                <w:b w:val="0"/>
              </w:rPr>
              <w:t xml:space="preserve"> in 2018</w:t>
            </w:r>
            <w:r w:rsidRPr="005D74F9">
              <w:rPr>
                <w:b w:val="0"/>
              </w:rPr>
              <w:t xml:space="preserve">. Number of fish in each category is followed by the proportion </w:t>
            </w:r>
            <w:r>
              <w:rPr>
                <w:b w:val="0"/>
              </w:rPr>
              <w:t xml:space="preserve">(in parentheses) </w:t>
            </w:r>
            <w:r w:rsidRPr="005D74F9">
              <w:rPr>
                <w:b w:val="0"/>
              </w:rPr>
              <w:t xml:space="preserve">of </w:t>
            </w:r>
            <w:r>
              <w:rPr>
                <w:b w:val="0"/>
              </w:rPr>
              <w:t xml:space="preserve">all fish in each </w:t>
            </w:r>
            <w:r w:rsidRPr="005D74F9">
              <w:rPr>
                <w:b w:val="0"/>
              </w:rPr>
              <w:t>PSD</w:t>
            </w:r>
            <w:r w:rsidRPr="005D74F9">
              <w:rPr>
                <w:b w:val="0"/>
                <w:vertAlign w:val="subscript"/>
              </w:rPr>
              <w:t xml:space="preserve">X </w:t>
            </w:r>
            <w:r>
              <w:rPr>
                <w:b w:val="0"/>
              </w:rPr>
              <w:t>category</w:t>
            </w:r>
            <w:r w:rsidRPr="005D74F9">
              <w:rPr>
                <w:b w:val="0"/>
              </w:rPr>
              <w:t xml:space="preserve"> out of all </w:t>
            </w:r>
            <w:r>
              <w:rPr>
                <w:b w:val="0"/>
              </w:rPr>
              <w:t xml:space="preserve">fish sampled that were </w:t>
            </w:r>
            <w:r w:rsidRPr="005D74F9">
              <w:rPr>
                <w:b w:val="0"/>
              </w:rPr>
              <w:t>stock size or larger</w:t>
            </w:r>
            <w:r>
              <w:rPr>
                <w:b w:val="0"/>
              </w:rPr>
              <w:t>.</w:t>
            </w:r>
            <w:r w:rsidRPr="005D74F9">
              <w:rPr>
                <w:b w:val="0"/>
              </w:rPr>
              <w:t xml:space="preserve"> PSD</w:t>
            </w:r>
            <w:r w:rsidRPr="005D74F9">
              <w:rPr>
                <w:b w:val="0"/>
                <w:vertAlign w:val="subscript"/>
              </w:rPr>
              <w:t>X</w:t>
            </w:r>
            <w:r w:rsidRPr="005D74F9">
              <w:rPr>
                <w:b w:val="0"/>
              </w:rPr>
              <w:t xml:space="preserve"> lengths are from </w:t>
            </w:r>
            <w:proofErr w:type="spellStart"/>
            <w:r w:rsidRPr="005D74F9">
              <w:rPr>
                <w:b w:val="0"/>
              </w:rPr>
              <w:t>Gablehouse</w:t>
            </w:r>
            <w:proofErr w:type="spellEnd"/>
            <w:r w:rsidRPr="005D74F9">
              <w:rPr>
                <w:b w:val="0"/>
              </w:rPr>
              <w:t xml:space="preserve"> (1984).</w:t>
            </w:r>
          </w:p>
          <w:p w14:paraId="0AC794A6" w14:textId="77777777" w:rsidR="00A06B2C" w:rsidRPr="005D74F9" w:rsidRDefault="00A06B2C" w:rsidP="00D66EE2"/>
        </w:tc>
      </w:tr>
      <w:tr w:rsidR="00A06B2C" w:rsidRPr="00977B47" w14:paraId="6D51E117" w14:textId="77777777" w:rsidTr="00474185">
        <w:trPr>
          <w:cnfStyle w:val="000000100000" w:firstRow="0" w:lastRow="0" w:firstColumn="0" w:lastColumn="0" w:oddVBand="0" w:evenVBand="0" w:oddHBand="1"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48B3ED25" w14:textId="77777777" w:rsidR="00A06B2C" w:rsidRPr="005D74F9" w:rsidRDefault="00A06B2C" w:rsidP="00D66EE2">
            <w:pPr>
              <w:spacing w:line="259" w:lineRule="auto"/>
            </w:pPr>
          </w:p>
        </w:tc>
        <w:tc>
          <w:tcPr>
            <w:tcW w:w="501" w:type="pct"/>
            <w:tcBorders>
              <w:bottom w:val="single" w:sz="4" w:space="0" w:color="auto"/>
            </w:tcBorders>
            <w:shd w:val="clear" w:color="auto" w:fill="auto"/>
          </w:tcPr>
          <w:p w14:paraId="399D7A76"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roofErr w:type="spellStart"/>
            <w:r w:rsidRPr="005D74F9">
              <w:t>Substock</w:t>
            </w:r>
            <w:proofErr w:type="spellEnd"/>
          </w:p>
        </w:tc>
        <w:tc>
          <w:tcPr>
            <w:tcW w:w="499" w:type="pct"/>
            <w:tcBorders>
              <w:bottom w:val="single" w:sz="4" w:space="0" w:color="auto"/>
            </w:tcBorders>
            <w:shd w:val="clear" w:color="auto" w:fill="auto"/>
          </w:tcPr>
          <w:p w14:paraId="696FC86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Stock</w:t>
            </w:r>
          </w:p>
        </w:tc>
        <w:tc>
          <w:tcPr>
            <w:tcW w:w="474" w:type="pct"/>
            <w:tcBorders>
              <w:bottom w:val="single" w:sz="4" w:space="0" w:color="auto"/>
            </w:tcBorders>
            <w:shd w:val="clear" w:color="auto" w:fill="auto"/>
          </w:tcPr>
          <w:p w14:paraId="0068C2F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Quality (PSD)</w:t>
            </w:r>
          </w:p>
        </w:tc>
        <w:tc>
          <w:tcPr>
            <w:tcW w:w="555" w:type="pct"/>
            <w:gridSpan w:val="2"/>
            <w:tcBorders>
              <w:bottom w:val="single" w:sz="4" w:space="0" w:color="auto"/>
            </w:tcBorders>
            <w:shd w:val="clear" w:color="auto" w:fill="auto"/>
          </w:tcPr>
          <w:p w14:paraId="4E0CF8AA" w14:textId="77777777" w:rsidR="00A06B2C" w:rsidRPr="005D74F9" w:rsidRDefault="00A06B2C" w:rsidP="00D66EE2">
            <w:pPr>
              <w:tabs>
                <w:tab w:val="left" w:pos="810"/>
              </w:tabs>
              <w:spacing w:line="259" w:lineRule="auto"/>
              <w:ind w:left="165" w:right="-165"/>
              <w:cnfStyle w:val="000000100000" w:firstRow="0" w:lastRow="0" w:firstColumn="0" w:lastColumn="0" w:oddVBand="0" w:evenVBand="0" w:oddHBand="1" w:evenHBand="0" w:firstRowFirstColumn="0" w:firstRowLastColumn="0" w:lastRowFirstColumn="0" w:lastRowLastColumn="0"/>
            </w:pPr>
            <w:r w:rsidRPr="005D74F9">
              <w:t>Preferred (PSD-P)</w:t>
            </w:r>
          </w:p>
        </w:tc>
        <w:tc>
          <w:tcPr>
            <w:tcW w:w="612" w:type="pct"/>
            <w:tcBorders>
              <w:bottom w:val="single" w:sz="4" w:space="0" w:color="auto"/>
            </w:tcBorders>
            <w:shd w:val="clear" w:color="auto" w:fill="auto"/>
          </w:tcPr>
          <w:p w14:paraId="62AC77A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 xml:space="preserve">Memorable </w:t>
            </w:r>
          </w:p>
          <w:p w14:paraId="0D7777D2"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(PSD-M)</w:t>
            </w:r>
          </w:p>
        </w:tc>
        <w:tc>
          <w:tcPr>
            <w:tcW w:w="628" w:type="pct"/>
            <w:gridSpan w:val="3"/>
            <w:tcBorders>
              <w:bottom w:val="single" w:sz="4" w:space="0" w:color="auto"/>
            </w:tcBorders>
            <w:shd w:val="clear" w:color="auto" w:fill="auto"/>
          </w:tcPr>
          <w:p w14:paraId="3B3C7C9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Trophy</w:t>
            </w:r>
          </w:p>
          <w:p w14:paraId="1A83B93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(PSD-T)</w:t>
            </w:r>
          </w:p>
        </w:tc>
        <w:tc>
          <w:tcPr>
            <w:tcW w:w="554" w:type="pct"/>
            <w:gridSpan w:val="2"/>
            <w:tcBorders>
              <w:bottom w:val="single" w:sz="4" w:space="0" w:color="auto"/>
            </w:tcBorders>
            <w:shd w:val="clear" w:color="auto" w:fill="auto"/>
          </w:tcPr>
          <w:p w14:paraId="4A664EF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Total in all samples</w:t>
            </w:r>
          </w:p>
        </w:tc>
        <w:tc>
          <w:tcPr>
            <w:tcW w:w="120" w:type="pct"/>
            <w:gridSpan w:val="2"/>
            <w:tcBorders>
              <w:bottom w:val="single" w:sz="4" w:space="0" w:color="auto"/>
            </w:tcBorders>
            <w:shd w:val="clear" w:color="auto" w:fill="auto"/>
          </w:tcPr>
          <w:p w14:paraId="51EF886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r>
      <w:tr w:rsidR="00A06B2C" w:rsidRPr="00977B47" w14:paraId="57DEA195" w14:textId="77777777" w:rsidTr="00474185">
        <w:trPr>
          <w:gridAfter w:val="1"/>
          <w:wAfter w:w="65" w:type="pct"/>
          <w:trHeight w:val="317"/>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7935163B" w14:textId="77777777" w:rsidR="00A06B2C" w:rsidRPr="005D74F9" w:rsidRDefault="00A06B2C" w:rsidP="00D66EE2">
            <w:pPr>
              <w:spacing w:line="259" w:lineRule="auto"/>
            </w:pPr>
            <w:r w:rsidRPr="005D74F9">
              <w:t>Blue Lake</w:t>
            </w:r>
          </w:p>
          <w:p w14:paraId="50389F50" w14:textId="0ECA44DF" w:rsidR="00D66EE2" w:rsidRDefault="00A06B2C" w:rsidP="00D66EE2">
            <w:pPr>
              <w:spacing w:line="259" w:lineRule="auto"/>
              <w:rPr>
                <w:b w:val="0"/>
              </w:rPr>
            </w:pPr>
            <w:r w:rsidRPr="005D74F9">
              <w:rPr>
                <w:b w:val="0"/>
              </w:rPr>
              <w:t xml:space="preserve">     </w:t>
            </w:r>
            <w:r w:rsidR="00D66EE2">
              <w:rPr>
                <w:b w:val="0"/>
              </w:rPr>
              <w:t>Bluegill</w:t>
            </w:r>
          </w:p>
          <w:p w14:paraId="04A2BE69" w14:textId="069722A2" w:rsidR="00A06B2C" w:rsidRPr="005D74F9" w:rsidRDefault="00D66EE2" w:rsidP="00D66EE2">
            <w:pPr>
              <w:spacing w:line="259" w:lineRule="auto"/>
              <w:rPr>
                <w:b w:val="0"/>
              </w:rPr>
            </w:pPr>
            <w:r>
              <w:rPr>
                <w:b w:val="0"/>
              </w:rPr>
              <w:t xml:space="preserve">     Channel Catfish</w:t>
            </w:r>
          </w:p>
          <w:p w14:paraId="726F880D" w14:textId="438EF353" w:rsidR="00A06B2C" w:rsidRDefault="00A06B2C" w:rsidP="00D66EE2">
            <w:pPr>
              <w:spacing w:line="259" w:lineRule="auto"/>
              <w:rPr>
                <w:b w:val="0"/>
              </w:rPr>
            </w:pPr>
            <w:r w:rsidRPr="005D74F9">
              <w:rPr>
                <w:b w:val="0"/>
              </w:rPr>
              <w:t xml:space="preserve">     </w:t>
            </w:r>
            <w:r w:rsidR="00D66EE2">
              <w:rPr>
                <w:b w:val="0"/>
              </w:rPr>
              <w:t>Common Carp</w:t>
            </w:r>
          </w:p>
          <w:p w14:paraId="3BC3469F" w14:textId="77777777" w:rsidR="00A06B2C" w:rsidRPr="005D74F9" w:rsidRDefault="00A06B2C" w:rsidP="00D66EE2">
            <w:pPr>
              <w:spacing w:line="259" w:lineRule="auto"/>
              <w:rPr>
                <w:b w:val="0"/>
              </w:rPr>
            </w:pPr>
            <w:r w:rsidRPr="005D74F9">
              <w:rPr>
                <w:b w:val="0"/>
              </w:rPr>
              <w:t xml:space="preserve">     Largemouth Bass</w:t>
            </w:r>
          </w:p>
        </w:tc>
        <w:tc>
          <w:tcPr>
            <w:tcW w:w="501" w:type="pct"/>
            <w:shd w:val="clear" w:color="auto" w:fill="auto"/>
          </w:tcPr>
          <w:p w14:paraId="4D790AD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5453E7AC" w14:textId="7959C54D"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37A0D196" w14:textId="5A0A5B6E"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2F954348" w14:textId="655229A3"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C42E83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99" w:type="pct"/>
            <w:shd w:val="clear" w:color="auto" w:fill="auto"/>
          </w:tcPr>
          <w:p w14:paraId="7DD25AC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363880C9" w14:textId="25E256DE"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w:t>
            </w:r>
          </w:p>
          <w:p w14:paraId="09F10F89" w14:textId="603A6DDA"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p>
          <w:p w14:paraId="7FEDB7D5" w14:textId="79250B6C" w:rsidR="00A06B2C"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70</w:t>
            </w:r>
          </w:p>
          <w:p w14:paraId="5DB26801"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tc>
        <w:tc>
          <w:tcPr>
            <w:tcW w:w="474" w:type="pct"/>
            <w:shd w:val="clear" w:color="auto" w:fill="auto"/>
          </w:tcPr>
          <w:p w14:paraId="204CD17F"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E8736B8" w14:textId="2720DF6C"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3E0DB487" w14:textId="38B344C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 (33</w:t>
            </w:r>
            <w:r w:rsidR="00A06B2C" w:rsidRPr="005D74F9">
              <w:t>)</w:t>
            </w:r>
          </w:p>
          <w:p w14:paraId="2ED36C25" w14:textId="645D5A3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25</w:t>
            </w:r>
            <w:r w:rsidR="00474185">
              <w:t xml:space="preserve"> (31</w:t>
            </w:r>
            <w:r w:rsidR="00A06B2C" w:rsidRPr="005D74F9">
              <w:t>)</w:t>
            </w:r>
          </w:p>
          <w:p w14:paraId="7FE89DC1" w14:textId="20B43D0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w:t>
            </w:r>
            <w:r w:rsidR="00A06B2C" w:rsidRPr="005D74F9">
              <w:t xml:space="preserve"> (100)</w:t>
            </w:r>
          </w:p>
        </w:tc>
        <w:tc>
          <w:tcPr>
            <w:tcW w:w="527" w:type="pct"/>
            <w:shd w:val="clear" w:color="auto" w:fill="auto"/>
          </w:tcPr>
          <w:p w14:paraId="19F8FEE9"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1CB314E2" w14:textId="25C41B0C"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0057E5A0" w14:textId="446E8949"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A06B2C" w:rsidRPr="005D74F9">
              <w:t>)</w:t>
            </w:r>
          </w:p>
          <w:p w14:paraId="4710C859" w14:textId="2635D518" w:rsidR="00A06B2C"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6</w:t>
            </w:r>
            <w:r w:rsidR="00474185">
              <w:t xml:space="preserve"> (6</w:t>
            </w:r>
            <w:r w:rsidR="00A06B2C" w:rsidRPr="005D74F9">
              <w:t>)</w:t>
            </w:r>
          </w:p>
          <w:p w14:paraId="69E2D207" w14:textId="03C31CC7"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6</w:t>
            </w:r>
            <w:r w:rsidR="00E77BE9">
              <w:t xml:space="preserve"> (58</w:t>
            </w:r>
            <w:r w:rsidR="00A06B2C" w:rsidRPr="005D74F9">
              <w:t>)</w:t>
            </w:r>
          </w:p>
        </w:tc>
        <w:tc>
          <w:tcPr>
            <w:tcW w:w="768" w:type="pct"/>
            <w:gridSpan w:val="3"/>
            <w:shd w:val="clear" w:color="auto" w:fill="auto"/>
          </w:tcPr>
          <w:p w14:paraId="3DA03AA6"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5D50C8E1" w14:textId="35ED04F5"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p>
          <w:p w14:paraId="46F6BF8E" w14:textId="390AEF95"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(0</w:t>
            </w:r>
            <w:r w:rsidR="00A06B2C" w:rsidRPr="005D74F9">
              <w:t>)</w:t>
            </w:r>
          </w:p>
          <w:p w14:paraId="031F8ED8"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CB7A94A" w14:textId="6E82EAFF" w:rsidR="00A06B2C" w:rsidRPr="005D74F9"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(8</w:t>
            </w:r>
            <w:r w:rsidR="00A06B2C" w:rsidRPr="005D74F9">
              <w:t>)</w:t>
            </w:r>
          </w:p>
        </w:tc>
        <w:tc>
          <w:tcPr>
            <w:tcW w:w="449" w:type="pct"/>
            <w:shd w:val="clear" w:color="auto" w:fill="auto"/>
          </w:tcPr>
          <w:p w14:paraId="5CE67E42"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0048DE80" w14:textId="037F14A0" w:rsidR="00D66EE2" w:rsidRDefault="00D66EE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1869CFF" w14:textId="0193058F"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74418F24"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121D543D"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0A355AE4" w14:textId="77777777"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4C2BCB88" w14:textId="77777777" w:rsidR="00D66EE2" w:rsidRDefault="00D66EE2" w:rsidP="00D66EE2">
            <w:pPr>
              <w:jc w:val="right"/>
              <w:cnfStyle w:val="000000000000" w:firstRow="0" w:lastRow="0" w:firstColumn="0" w:lastColumn="0" w:oddVBand="0" w:evenVBand="0" w:oddHBand="0" w:evenHBand="0" w:firstRowFirstColumn="0" w:firstRowLastColumn="0" w:lastRowFirstColumn="0" w:lastRowLastColumn="0"/>
            </w:pPr>
            <w:r>
              <w:t>7</w:t>
            </w:r>
          </w:p>
          <w:p w14:paraId="3BEC8F2E" w14:textId="3451C22C" w:rsidR="00A06B2C" w:rsidRPr="005D74F9" w:rsidRDefault="00D66EE2" w:rsidP="00D66EE2">
            <w:pPr>
              <w:jc w:val="right"/>
              <w:cnfStyle w:val="000000000000" w:firstRow="0" w:lastRow="0" w:firstColumn="0" w:lastColumn="0" w:oddVBand="0" w:evenVBand="0" w:oddHBand="0" w:evenHBand="0" w:firstRowFirstColumn="0" w:firstRowLastColumn="0" w:lastRowFirstColumn="0" w:lastRowLastColumn="0"/>
            </w:pPr>
            <w:r>
              <w:t>3</w:t>
            </w:r>
          </w:p>
          <w:p w14:paraId="7D3DB3F2" w14:textId="4980F561" w:rsidR="00A06B2C" w:rsidRDefault="00D66EE2" w:rsidP="00D66EE2">
            <w:pPr>
              <w:jc w:val="right"/>
              <w:cnfStyle w:val="000000000000" w:firstRow="0" w:lastRow="0" w:firstColumn="0" w:lastColumn="0" w:oddVBand="0" w:evenVBand="0" w:oddHBand="0" w:evenHBand="0" w:firstRowFirstColumn="0" w:firstRowLastColumn="0" w:lastRowFirstColumn="0" w:lastRowLastColumn="0"/>
            </w:pPr>
            <w:r>
              <w:t>101</w:t>
            </w:r>
          </w:p>
          <w:p w14:paraId="432D3BC2" w14:textId="6A54A6AB"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r>
              <w:t>1</w:t>
            </w:r>
            <w:r w:rsidR="00D66EE2">
              <w:t>2</w:t>
            </w:r>
          </w:p>
        </w:tc>
        <w:tc>
          <w:tcPr>
            <w:tcW w:w="291" w:type="pct"/>
            <w:gridSpan w:val="2"/>
            <w:shd w:val="clear" w:color="auto" w:fill="auto"/>
          </w:tcPr>
          <w:p w14:paraId="395A4A3C"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7A4D9044" w14:textId="77777777" w:rsidTr="00474185">
        <w:trPr>
          <w:gridAfter w:val="1"/>
          <w:cnfStyle w:val="000000100000" w:firstRow="0" w:lastRow="0" w:firstColumn="0" w:lastColumn="0" w:oddVBand="0" w:evenVBand="0" w:oddHBand="1" w:evenHBand="0" w:firstRowFirstColumn="0" w:firstRowLastColumn="0" w:lastRowFirstColumn="0" w:lastRowLastColumn="0"/>
          <w:wAfter w:w="65" w:type="pct"/>
          <w:trHeight w:val="300"/>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12E9BD67" w14:textId="77777777" w:rsidR="00A06B2C" w:rsidRPr="005D74F9" w:rsidRDefault="00A06B2C" w:rsidP="00D66EE2">
            <w:pPr>
              <w:spacing w:line="259" w:lineRule="auto"/>
            </w:pPr>
            <w:r w:rsidRPr="005D74F9">
              <w:t>Center Lake</w:t>
            </w:r>
          </w:p>
          <w:p w14:paraId="1136A2B3" w14:textId="5771DEDD" w:rsidR="00A06B2C" w:rsidRPr="005D74F9" w:rsidRDefault="00A06B2C" w:rsidP="00D66EE2">
            <w:pPr>
              <w:spacing w:line="259" w:lineRule="auto"/>
              <w:rPr>
                <w:b w:val="0"/>
              </w:rPr>
            </w:pPr>
            <w:r w:rsidRPr="005D74F9">
              <w:rPr>
                <w:b w:val="0"/>
              </w:rPr>
              <w:t xml:space="preserve">     </w:t>
            </w:r>
            <w:r>
              <w:rPr>
                <w:b w:val="0"/>
              </w:rPr>
              <w:t>Bigmouth Buffalo</w:t>
            </w:r>
          </w:p>
          <w:p w14:paraId="780C6452" w14:textId="77777777" w:rsidR="00A06B2C" w:rsidRPr="005D74F9" w:rsidRDefault="00A06B2C" w:rsidP="00D66EE2">
            <w:pPr>
              <w:spacing w:line="259" w:lineRule="auto"/>
              <w:rPr>
                <w:b w:val="0"/>
              </w:rPr>
            </w:pPr>
            <w:r w:rsidRPr="005D74F9">
              <w:rPr>
                <w:b w:val="0"/>
              </w:rPr>
              <w:t xml:space="preserve">     Black Crappie</w:t>
            </w:r>
          </w:p>
          <w:p w14:paraId="0E719FF1" w14:textId="77777777" w:rsidR="00A06B2C" w:rsidRPr="005D74F9" w:rsidRDefault="00A06B2C" w:rsidP="00D66EE2">
            <w:pPr>
              <w:spacing w:line="259" w:lineRule="auto"/>
              <w:rPr>
                <w:b w:val="0"/>
              </w:rPr>
            </w:pPr>
            <w:r w:rsidRPr="005D74F9">
              <w:rPr>
                <w:b w:val="0"/>
              </w:rPr>
              <w:t xml:space="preserve">     Bluegill </w:t>
            </w:r>
          </w:p>
          <w:p w14:paraId="3811A7A9" w14:textId="77777777" w:rsidR="00A06B2C" w:rsidRPr="005D74F9" w:rsidRDefault="00A06B2C" w:rsidP="00D66EE2">
            <w:pPr>
              <w:spacing w:line="259" w:lineRule="auto"/>
              <w:rPr>
                <w:b w:val="0"/>
              </w:rPr>
            </w:pPr>
            <w:r w:rsidRPr="005D74F9">
              <w:rPr>
                <w:b w:val="0"/>
              </w:rPr>
              <w:t xml:space="preserve">     </w:t>
            </w:r>
            <w:r>
              <w:rPr>
                <w:b w:val="0"/>
              </w:rPr>
              <w:t>Common Carp</w:t>
            </w:r>
          </w:p>
          <w:p w14:paraId="1859C056" w14:textId="14A51AA6" w:rsidR="00A06B2C" w:rsidRPr="005D74F9" w:rsidRDefault="00A06B2C" w:rsidP="00D66EE2">
            <w:pPr>
              <w:spacing w:line="259" w:lineRule="auto"/>
              <w:rPr>
                <w:b w:val="0"/>
              </w:rPr>
            </w:pPr>
            <w:r w:rsidRPr="005D74F9">
              <w:rPr>
                <w:b w:val="0"/>
              </w:rPr>
              <w:t xml:space="preserve">     </w:t>
            </w:r>
            <w:r w:rsidR="00D66EE2">
              <w:rPr>
                <w:b w:val="0"/>
              </w:rPr>
              <w:t>Freshwater Drum</w:t>
            </w:r>
          </w:p>
          <w:p w14:paraId="463450B9" w14:textId="77777777" w:rsidR="00A06B2C" w:rsidRPr="005D74F9" w:rsidRDefault="00A06B2C" w:rsidP="00D66EE2">
            <w:pPr>
              <w:spacing w:line="259" w:lineRule="auto"/>
              <w:rPr>
                <w:b w:val="0"/>
              </w:rPr>
            </w:pPr>
            <w:r w:rsidRPr="005D74F9">
              <w:rPr>
                <w:b w:val="0"/>
              </w:rPr>
              <w:t xml:space="preserve">     Largemouth Bass</w:t>
            </w:r>
          </w:p>
          <w:p w14:paraId="6E396416" w14:textId="10AD68C0" w:rsidR="00A06B2C" w:rsidRPr="005D74F9" w:rsidRDefault="00A06B2C" w:rsidP="00A3165A">
            <w:pPr>
              <w:spacing w:line="259" w:lineRule="auto"/>
              <w:rPr>
                <w:b w:val="0"/>
              </w:rPr>
            </w:pPr>
            <w:r w:rsidRPr="005D74F9">
              <w:rPr>
                <w:b w:val="0"/>
              </w:rPr>
              <w:t xml:space="preserve">     </w:t>
            </w:r>
            <w:r w:rsidR="00A3165A">
              <w:rPr>
                <w:b w:val="0"/>
              </w:rPr>
              <w:t>Smallmouth Bass</w:t>
            </w:r>
          </w:p>
          <w:p w14:paraId="2AC19CF9" w14:textId="77777777" w:rsidR="00A06B2C" w:rsidRPr="005D74F9" w:rsidRDefault="00A06B2C" w:rsidP="00D66EE2">
            <w:pPr>
              <w:spacing w:line="259" w:lineRule="auto"/>
              <w:rPr>
                <w:b w:val="0"/>
              </w:rPr>
            </w:pPr>
            <w:r w:rsidRPr="005D74F9">
              <w:rPr>
                <w:b w:val="0"/>
              </w:rPr>
              <w:t xml:space="preserve">     Walleye</w:t>
            </w:r>
          </w:p>
          <w:p w14:paraId="60AFD565" w14:textId="77777777" w:rsidR="00A06B2C" w:rsidRPr="005D74F9" w:rsidRDefault="00A06B2C" w:rsidP="00D66EE2">
            <w:pPr>
              <w:spacing w:line="259" w:lineRule="auto"/>
              <w:rPr>
                <w:b w:val="0"/>
              </w:rPr>
            </w:pPr>
            <w:r w:rsidRPr="005D74F9">
              <w:rPr>
                <w:b w:val="0"/>
              </w:rPr>
              <w:t xml:space="preserve">     White Crappie</w:t>
            </w:r>
          </w:p>
          <w:p w14:paraId="549A74D5" w14:textId="77777777" w:rsidR="00A06B2C" w:rsidRDefault="00A06B2C" w:rsidP="00D66EE2">
            <w:pPr>
              <w:spacing w:line="259" w:lineRule="auto"/>
              <w:rPr>
                <w:b w:val="0"/>
              </w:rPr>
            </w:pPr>
            <w:r w:rsidRPr="005D74F9">
              <w:rPr>
                <w:b w:val="0"/>
              </w:rPr>
              <w:t xml:space="preserve">     Yellow Bass</w:t>
            </w:r>
          </w:p>
          <w:p w14:paraId="4480F3DC" w14:textId="77777777" w:rsidR="00A06B2C" w:rsidRPr="005D74F9" w:rsidRDefault="00A06B2C" w:rsidP="00D66EE2">
            <w:pPr>
              <w:spacing w:line="259" w:lineRule="auto"/>
              <w:rPr>
                <w:b w:val="0"/>
              </w:rPr>
            </w:pPr>
            <w:r w:rsidRPr="005D74F9">
              <w:rPr>
                <w:b w:val="0"/>
              </w:rPr>
              <w:t xml:space="preserve">     Yellow Perch</w:t>
            </w:r>
          </w:p>
        </w:tc>
        <w:tc>
          <w:tcPr>
            <w:tcW w:w="501" w:type="pct"/>
            <w:shd w:val="clear" w:color="auto" w:fill="auto"/>
          </w:tcPr>
          <w:p w14:paraId="221808A7"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1062067D" w14:textId="1FDDD923"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1B9FB3D1" w14:textId="4397EB0C"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8C21A9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2981E4A6"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772D8214" w14:textId="54E58A2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27E427F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12A1598D" w14:textId="389A05F0"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52F53563" w14:textId="53516EC0"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240DF587" w14:textId="62484E18"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690F85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4294C3B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shd w:val="clear" w:color="auto" w:fill="auto"/>
          </w:tcPr>
          <w:p w14:paraId="60259C65"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4649A2D2" w14:textId="21EF8375"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66EE2">
              <w:t>8</w:t>
            </w:r>
          </w:p>
          <w:p w14:paraId="11F83619" w14:textId="77B8D57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5</w:t>
            </w:r>
          </w:p>
          <w:p w14:paraId="7A400E75" w14:textId="159C7BA0"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0677933F" w14:textId="48DE096B"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p>
          <w:p w14:paraId="34588B5D" w14:textId="788E219A"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3E74075" w14:textId="43172F0E"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7</w:t>
            </w:r>
          </w:p>
          <w:p w14:paraId="426F9C6B" w14:textId="280C2CFC"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0</w:t>
            </w:r>
          </w:p>
          <w:p w14:paraId="4ED0809F"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9</w:t>
            </w:r>
          </w:p>
          <w:p w14:paraId="2FE3461B"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3D053454"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p w14:paraId="0BB54F0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shd w:val="clear" w:color="auto" w:fill="auto"/>
          </w:tcPr>
          <w:p w14:paraId="45A5E1EA"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1B75BAFC" w14:textId="5B449B20"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D66EE2">
              <w:t>3</w:t>
            </w:r>
            <w:r w:rsidR="00E77BE9">
              <w:t xml:space="preserve"> (69</w:t>
            </w:r>
            <w:r>
              <w:t>)</w:t>
            </w:r>
          </w:p>
          <w:p w14:paraId="0E930ECC" w14:textId="4EFDB39B"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 (87</w:t>
            </w:r>
            <w:r w:rsidR="00A06B2C" w:rsidRPr="005D74F9">
              <w:t>)</w:t>
            </w:r>
          </w:p>
          <w:p w14:paraId="3AAB52E5" w14:textId="4749B33E"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23</w:t>
            </w:r>
            <w:r w:rsidR="00E77BE9">
              <w:t xml:space="preserve"> (96</w:t>
            </w:r>
            <w:r w:rsidR="00A06B2C" w:rsidRPr="005D74F9">
              <w:t>)</w:t>
            </w:r>
          </w:p>
          <w:p w14:paraId="5997EA2A" w14:textId="07E3E01F"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(96</w:t>
            </w:r>
            <w:r w:rsidR="00A06B2C" w:rsidRPr="005D74F9">
              <w:t>)</w:t>
            </w:r>
          </w:p>
          <w:p w14:paraId="33FF3855" w14:textId="649B3911"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6120DE02" w14:textId="43E46233"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(50</w:t>
            </w:r>
            <w:r w:rsidR="00A06B2C">
              <w:t>0</w:t>
            </w:r>
            <w:r w:rsidR="00A06B2C" w:rsidRPr="005D74F9">
              <w:t>)</w:t>
            </w:r>
          </w:p>
          <w:p w14:paraId="0CDF95BA" w14:textId="6367365D"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p>
          <w:p w14:paraId="787FC7F9" w14:textId="1417E57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(25</w:t>
            </w:r>
            <w:r w:rsidR="00A06B2C" w:rsidRPr="005D74F9">
              <w:t>)</w:t>
            </w:r>
          </w:p>
          <w:p w14:paraId="59279FA1"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(100)</w:t>
            </w:r>
          </w:p>
          <w:p w14:paraId="6023CD36" w14:textId="382E7CC7"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15</w:t>
            </w:r>
            <w:r w:rsidR="00A06B2C" w:rsidRPr="005D74F9">
              <w:t xml:space="preserve"> (100)</w:t>
            </w:r>
          </w:p>
          <w:p w14:paraId="588475C5" w14:textId="62D4473F"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tc>
        <w:tc>
          <w:tcPr>
            <w:tcW w:w="527" w:type="pct"/>
            <w:shd w:val="clear" w:color="auto" w:fill="auto"/>
          </w:tcPr>
          <w:p w14:paraId="6CA6E8A5"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30610681" w14:textId="3A6FB7D3"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6</w:t>
            </w:r>
            <w:r w:rsidR="00E77BE9">
              <w:t xml:space="preserve"> (12</w:t>
            </w:r>
            <w:r w:rsidR="00A06B2C" w:rsidRPr="005D74F9">
              <w:t>)</w:t>
            </w:r>
          </w:p>
          <w:p w14:paraId="154353F0" w14:textId="149CE504"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28</w:t>
            </w:r>
            <w:r w:rsidR="00E77BE9">
              <w:t xml:space="preserve"> (78</w:t>
            </w:r>
            <w:r w:rsidR="00A06B2C" w:rsidRPr="005D74F9">
              <w:t>)</w:t>
            </w:r>
          </w:p>
          <w:p w14:paraId="52F7E631" w14:textId="35761256"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77BE9">
              <w:t xml:space="preserve"> (0</w:t>
            </w:r>
            <w:r w:rsidR="00A06B2C" w:rsidRPr="005D74F9">
              <w:t>)</w:t>
            </w:r>
          </w:p>
          <w:p w14:paraId="0B46D4FF" w14:textId="718419FE"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D66EE2">
              <w:t>4</w:t>
            </w:r>
            <w:r w:rsidR="00E77BE9">
              <w:t xml:space="preserve"> (85</w:t>
            </w:r>
            <w:r w:rsidRPr="005D74F9">
              <w:t>)</w:t>
            </w:r>
          </w:p>
          <w:p w14:paraId="37660365" w14:textId="1653A5C8"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 (75)</w:t>
            </w:r>
          </w:p>
          <w:p w14:paraId="5F9CFB7A" w14:textId="6E0A8AD1"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3</w:t>
            </w:r>
            <w:r w:rsidR="00E77BE9">
              <w:t xml:space="preserve"> (29</w:t>
            </w:r>
            <w:r w:rsidR="00A06B2C" w:rsidRPr="005D74F9">
              <w:t>)</w:t>
            </w:r>
          </w:p>
          <w:p w14:paraId="53C183C0" w14:textId="01D35B75"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t>1 (50)</w:t>
            </w:r>
          </w:p>
          <w:p w14:paraId="41E84C2B" w14:textId="3CD18347"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2</w:t>
            </w:r>
            <w:r w:rsidR="00E77BE9">
              <w:t xml:space="preserve"> (17</w:t>
            </w:r>
            <w:r w:rsidR="00A06B2C" w:rsidRPr="005D74F9">
              <w:t>)</w:t>
            </w:r>
          </w:p>
          <w:p w14:paraId="07BEEB49" w14:textId="499B9068"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425504F2" w14:textId="433D7FF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(6</w:t>
            </w:r>
            <w:r w:rsidR="00A06B2C" w:rsidRPr="000412C0">
              <w:t>)</w:t>
            </w:r>
          </w:p>
          <w:p w14:paraId="52AB7EF2" w14:textId="6AA56B1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w:t>
            </w:r>
            <w:r>
              <w:t>0</w:t>
            </w:r>
            <w:r w:rsidR="00A06B2C" w:rsidRPr="005D74F9">
              <w:t>)</w:t>
            </w:r>
          </w:p>
        </w:tc>
        <w:tc>
          <w:tcPr>
            <w:tcW w:w="768" w:type="pct"/>
            <w:gridSpan w:val="3"/>
            <w:shd w:val="clear" w:color="auto" w:fill="auto"/>
          </w:tcPr>
          <w:p w14:paraId="1831EB4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p>
          <w:p w14:paraId="6FA63979" w14:textId="134A1B58"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(2</w:t>
            </w:r>
            <w:r w:rsidR="00A06B2C" w:rsidRPr="005D74F9">
              <w:t>)</w:t>
            </w:r>
          </w:p>
          <w:p w14:paraId="56F7CAA5" w14:textId="1B433775"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 (3</w:t>
            </w:r>
            <w:r w:rsidR="00A06B2C" w:rsidRPr="005D74F9">
              <w:t>)</w:t>
            </w:r>
          </w:p>
          <w:p w14:paraId="7B260729" w14:textId="3AB4194B"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E77BE9">
              <w:t xml:space="preserve"> (0</w:t>
            </w:r>
            <w:r w:rsidR="00A06B2C" w:rsidRPr="005D74F9">
              <w:t>)</w:t>
            </w:r>
          </w:p>
          <w:p w14:paraId="7CEDAD52" w14:textId="0FFF0FD4" w:rsidR="00A06B2C"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9</w:t>
            </w:r>
            <w:r w:rsidR="00E77BE9">
              <w:t xml:space="preserve"> (33</w:t>
            </w:r>
            <w:r w:rsidR="00A06B2C" w:rsidRPr="005D74F9">
              <w:t>)</w:t>
            </w:r>
          </w:p>
          <w:p w14:paraId="24E06EAB" w14:textId="77777777" w:rsidR="00D66EE2"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6F5B75D" w14:textId="77DE7D2F"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w:t>
            </w:r>
            <w:r w:rsidR="00E77BE9">
              <w:t xml:space="preserve"> (7</w:t>
            </w:r>
            <w:r w:rsidR="00A06B2C" w:rsidRPr="005D74F9">
              <w:t>)</w:t>
            </w:r>
          </w:p>
          <w:p w14:paraId="277B0BC1" w14:textId="4A22D3D1"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67EAB8D"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488222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5931B84" w14:textId="03412EEB" w:rsidR="00A06B2C" w:rsidRPr="005D74F9" w:rsidRDefault="00A3165A"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57937FA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449" w:type="pct"/>
            <w:shd w:val="clear" w:color="auto" w:fill="auto"/>
          </w:tcPr>
          <w:p w14:paraId="509413D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4840FB6" w14:textId="3C6FD5F0"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95BA47E" w14:textId="57CD09E1" w:rsidR="00A06B2C" w:rsidRPr="005D74F9" w:rsidRDefault="00E77BE9"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t>1 (3</w:t>
            </w:r>
            <w:r w:rsidR="00A06B2C" w:rsidRPr="005D74F9">
              <w:t>)</w:t>
            </w:r>
          </w:p>
          <w:p w14:paraId="6BC2346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4619AA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2BCDD5C" w14:textId="77777777" w:rsidR="00D66EE2" w:rsidRPr="005D74F9" w:rsidRDefault="00D66EE2"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C5F97F0"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26BE2643" w14:textId="32F88014" w:rsidR="00A06B2C" w:rsidRPr="005D74F9" w:rsidRDefault="00A3165A" w:rsidP="00A3165A">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7CE91A8"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7AB6D882"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539CE471"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4F4AE93"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tc>
        <w:tc>
          <w:tcPr>
            <w:tcW w:w="369" w:type="pct"/>
            <w:gridSpan w:val="2"/>
            <w:shd w:val="clear" w:color="auto" w:fill="auto"/>
            <w:vAlign w:val="center"/>
          </w:tcPr>
          <w:p w14:paraId="79DA09FA"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53CC5BFB" w14:textId="6F65BDBE"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58</w:t>
            </w:r>
          </w:p>
          <w:p w14:paraId="61F18BCA" w14:textId="4343F793"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37</w:t>
            </w:r>
          </w:p>
          <w:p w14:paraId="0A8CBBE6" w14:textId="6841DA38"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24</w:t>
            </w:r>
          </w:p>
          <w:p w14:paraId="54110F2A" w14:textId="79E977C7"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27</w:t>
            </w:r>
          </w:p>
          <w:p w14:paraId="2D7FA955" w14:textId="2644144B" w:rsidR="00A06B2C" w:rsidRPr="005D74F9" w:rsidRDefault="00D66EE2"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4</w:t>
            </w:r>
          </w:p>
          <w:p w14:paraId="158FEB03" w14:textId="10D27611"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14</w:t>
            </w:r>
          </w:p>
          <w:p w14:paraId="67A9CAB9" w14:textId="05966875" w:rsidR="00A06B2C" w:rsidRPr="005D74F9" w:rsidRDefault="00A06B2C" w:rsidP="00A3165A">
            <w:pPr>
              <w:spacing w:line="259" w:lineRule="auto"/>
              <w:jc w:val="right"/>
              <w:cnfStyle w:val="000000100000" w:firstRow="0" w:lastRow="0" w:firstColumn="0" w:lastColumn="0" w:oddVBand="0" w:evenVBand="0" w:oddHBand="1" w:evenHBand="0" w:firstRowFirstColumn="0" w:firstRowLastColumn="0" w:lastRowFirstColumn="0" w:lastRowLastColumn="0"/>
            </w:pPr>
            <w:r w:rsidRPr="005D74F9">
              <w:t>2</w:t>
            </w:r>
          </w:p>
          <w:p w14:paraId="77D308F9" w14:textId="77777777" w:rsidR="00A06B2C" w:rsidRPr="005D74F9" w:rsidRDefault="00A06B2C"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13</w:t>
            </w:r>
          </w:p>
          <w:p w14:paraId="760C3CA1" w14:textId="1AB078CD"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w:t>
            </w:r>
          </w:p>
          <w:p w14:paraId="4E7ED636" w14:textId="23C6FDB3"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16</w:t>
            </w:r>
          </w:p>
          <w:p w14:paraId="72ECBAD8" w14:textId="5CCDAEA6" w:rsidR="00A06B2C" w:rsidRPr="005D74F9" w:rsidRDefault="00A3165A" w:rsidP="00D66EE2">
            <w:pPr>
              <w:spacing w:line="259" w:lineRule="auto"/>
              <w:jc w:val="right"/>
              <w:cnfStyle w:val="000000100000" w:firstRow="0" w:lastRow="0" w:firstColumn="0" w:lastColumn="0" w:oddVBand="0" w:evenVBand="0" w:oddHBand="1" w:evenHBand="0" w:firstRowFirstColumn="0" w:firstRowLastColumn="0" w:lastRowFirstColumn="0" w:lastRowLastColumn="0"/>
            </w:pPr>
            <w:r>
              <w:t>1</w:t>
            </w:r>
          </w:p>
        </w:tc>
        <w:tc>
          <w:tcPr>
            <w:tcW w:w="291" w:type="pct"/>
            <w:gridSpan w:val="2"/>
            <w:shd w:val="clear" w:color="auto" w:fill="auto"/>
          </w:tcPr>
          <w:p w14:paraId="7EC8D98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rPr>
                <w:i/>
              </w:rPr>
            </w:pPr>
          </w:p>
        </w:tc>
      </w:tr>
      <w:tr w:rsidR="00A06B2C" w:rsidRPr="00977B47" w14:paraId="1F8EBA1D" w14:textId="77777777" w:rsidTr="00474185">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0CA46F87" w14:textId="77777777" w:rsidR="00A06B2C" w:rsidRPr="005D74F9" w:rsidRDefault="00A06B2C" w:rsidP="00D66EE2">
            <w:pPr>
              <w:spacing w:line="259" w:lineRule="auto"/>
            </w:pPr>
            <w:r w:rsidRPr="005D74F9">
              <w:t>Five Island Lake</w:t>
            </w:r>
          </w:p>
          <w:p w14:paraId="2A6EBAFB" w14:textId="2A0BF3FA" w:rsidR="00A06B2C" w:rsidRPr="005D74F9" w:rsidRDefault="00A06B2C" w:rsidP="00A3165A">
            <w:pPr>
              <w:spacing w:line="259" w:lineRule="auto"/>
              <w:rPr>
                <w:b w:val="0"/>
              </w:rPr>
            </w:pPr>
            <w:r w:rsidRPr="005D74F9">
              <w:rPr>
                <w:b w:val="0"/>
              </w:rPr>
              <w:t xml:space="preserve">     </w:t>
            </w:r>
            <w:r>
              <w:rPr>
                <w:b w:val="0"/>
              </w:rPr>
              <w:t>Bigmouth Buffalo</w:t>
            </w:r>
          </w:p>
          <w:p w14:paraId="750806C6" w14:textId="77777777" w:rsidR="00A06B2C" w:rsidRPr="005D74F9" w:rsidRDefault="00A06B2C" w:rsidP="00D66EE2">
            <w:pPr>
              <w:spacing w:line="259" w:lineRule="auto"/>
              <w:rPr>
                <w:b w:val="0"/>
              </w:rPr>
            </w:pPr>
            <w:r w:rsidRPr="005D74F9">
              <w:rPr>
                <w:b w:val="0"/>
              </w:rPr>
              <w:t xml:space="preserve">     Bluegill</w:t>
            </w:r>
          </w:p>
          <w:p w14:paraId="4FF8C0BB" w14:textId="77777777" w:rsidR="00A06B2C" w:rsidRPr="005D74F9" w:rsidRDefault="00A06B2C" w:rsidP="00D66EE2">
            <w:pPr>
              <w:spacing w:line="259" w:lineRule="auto"/>
              <w:rPr>
                <w:b w:val="0"/>
              </w:rPr>
            </w:pPr>
            <w:r w:rsidRPr="005D74F9">
              <w:rPr>
                <w:b w:val="0"/>
              </w:rPr>
              <w:t xml:space="preserve">     Channel Catfish</w:t>
            </w:r>
          </w:p>
          <w:p w14:paraId="1506A7DE" w14:textId="77777777" w:rsidR="00A06B2C" w:rsidRDefault="00A06B2C" w:rsidP="00D66EE2">
            <w:pPr>
              <w:spacing w:line="259" w:lineRule="auto"/>
              <w:rPr>
                <w:b w:val="0"/>
              </w:rPr>
            </w:pPr>
            <w:r w:rsidRPr="005D74F9">
              <w:rPr>
                <w:b w:val="0"/>
              </w:rPr>
              <w:t xml:space="preserve">     </w:t>
            </w:r>
            <w:r>
              <w:rPr>
                <w:b w:val="0"/>
              </w:rPr>
              <w:t>Common Carp</w:t>
            </w:r>
          </w:p>
          <w:p w14:paraId="51E89343" w14:textId="52F844FC" w:rsidR="00A06B2C" w:rsidRPr="005D74F9" w:rsidRDefault="00A06B2C" w:rsidP="00A3165A">
            <w:pPr>
              <w:spacing w:line="259" w:lineRule="auto"/>
              <w:rPr>
                <w:b w:val="0"/>
              </w:rPr>
            </w:pPr>
            <w:r>
              <w:rPr>
                <w:b w:val="0"/>
              </w:rPr>
              <w:t xml:space="preserve">     </w:t>
            </w:r>
            <w:r w:rsidRPr="005D74F9">
              <w:rPr>
                <w:b w:val="0"/>
              </w:rPr>
              <w:t>Largemouth Bass</w:t>
            </w:r>
          </w:p>
          <w:p w14:paraId="0B0B421E" w14:textId="2DE4AED7" w:rsidR="00A06B2C" w:rsidRDefault="00A06B2C" w:rsidP="00A3165A">
            <w:pPr>
              <w:spacing w:line="259" w:lineRule="auto"/>
              <w:rPr>
                <w:b w:val="0"/>
              </w:rPr>
            </w:pPr>
            <w:r w:rsidRPr="005D74F9">
              <w:rPr>
                <w:b w:val="0"/>
              </w:rPr>
              <w:t xml:space="preserve">     Walleye</w:t>
            </w:r>
          </w:p>
          <w:p w14:paraId="373D51B6" w14:textId="19DE380D" w:rsidR="00A06B2C" w:rsidRPr="005D74F9" w:rsidRDefault="00A06B2C" w:rsidP="00A3165A">
            <w:pPr>
              <w:spacing w:line="259" w:lineRule="auto"/>
              <w:rPr>
                <w:b w:val="0"/>
              </w:rPr>
            </w:pPr>
            <w:r w:rsidRPr="005D74F9">
              <w:rPr>
                <w:b w:val="0"/>
              </w:rPr>
              <w:t xml:space="preserve">     </w:t>
            </w:r>
            <w:r>
              <w:rPr>
                <w:b w:val="0"/>
              </w:rPr>
              <w:t>Yellow B</w:t>
            </w:r>
            <w:r w:rsidR="00A3165A">
              <w:rPr>
                <w:b w:val="0"/>
              </w:rPr>
              <w:t>ass</w:t>
            </w:r>
          </w:p>
        </w:tc>
        <w:tc>
          <w:tcPr>
            <w:tcW w:w="501" w:type="pct"/>
            <w:shd w:val="clear" w:color="auto" w:fill="auto"/>
          </w:tcPr>
          <w:p w14:paraId="46748B3C"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22A72FBA" w14:textId="42A561EE"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2DEA9DF" w14:textId="1FA3A941"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3278570"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0E36E0BA" w14:textId="77777777"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D9CB433" w14:textId="2F70CAE9"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5FB9E476" w14:textId="5032B992"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457ADD30" w14:textId="5F1B714D"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9</w:t>
            </w:r>
          </w:p>
        </w:tc>
        <w:tc>
          <w:tcPr>
            <w:tcW w:w="499" w:type="pct"/>
            <w:shd w:val="clear" w:color="auto" w:fill="auto"/>
          </w:tcPr>
          <w:p w14:paraId="15845DA5"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A628256" w14:textId="54C1100E"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002ED6CB" w14:textId="18E708B5"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p>
          <w:p w14:paraId="1FF2CA0B" w14:textId="2A8F574A"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3165A">
              <w:t>3</w:t>
            </w:r>
          </w:p>
          <w:p w14:paraId="403DC67D" w14:textId="77777777"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w:t>
            </w:r>
          </w:p>
          <w:p w14:paraId="32EB4EAF" w14:textId="2DB2F335"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w:t>
            </w:r>
          </w:p>
          <w:p w14:paraId="0836690B" w14:textId="66830816"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3</w:t>
            </w:r>
          </w:p>
          <w:p w14:paraId="4B7889A8" w14:textId="5769F4B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rPr>
                <w:i/>
              </w:rPr>
            </w:pPr>
            <w:r w:rsidRPr="005D74F9">
              <w:t>2</w:t>
            </w:r>
            <w:r w:rsidR="00A3165A">
              <w:t>22</w:t>
            </w:r>
          </w:p>
        </w:tc>
        <w:tc>
          <w:tcPr>
            <w:tcW w:w="474" w:type="pct"/>
            <w:shd w:val="clear" w:color="auto" w:fill="auto"/>
          </w:tcPr>
          <w:p w14:paraId="6A45CF6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8A0287D" w14:textId="523AA2D7"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 (100</w:t>
            </w:r>
            <w:r w:rsidR="00A06B2C">
              <w:t>)</w:t>
            </w:r>
          </w:p>
          <w:p w14:paraId="033E031A" w14:textId="621617F8"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(50</w:t>
            </w:r>
            <w:r w:rsidRPr="005D74F9">
              <w:t>)</w:t>
            </w:r>
          </w:p>
          <w:p w14:paraId="7D09BF0E" w14:textId="5DD2F7CF"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9</w:t>
            </w:r>
            <w:r w:rsidR="00E77BE9">
              <w:t xml:space="preserve"> (41</w:t>
            </w:r>
            <w:r w:rsidR="00A06B2C" w:rsidRPr="005D74F9">
              <w:t>)</w:t>
            </w:r>
          </w:p>
          <w:p w14:paraId="79F36848" w14:textId="0D97503F" w:rsidR="00A06B2C"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(100)</w:t>
            </w:r>
          </w:p>
          <w:p w14:paraId="11484D7D" w14:textId="54C69842"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10</w:t>
            </w:r>
            <w:r w:rsidR="00A06B2C" w:rsidRPr="005D74F9">
              <w:t>0)</w:t>
            </w:r>
          </w:p>
          <w:p w14:paraId="1DD17F6A" w14:textId="4071CC1E"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E77BE9">
              <w:t xml:space="preserve"> (40</w:t>
            </w:r>
            <w:r w:rsidR="00A06B2C" w:rsidRPr="005D74F9">
              <w:t>)</w:t>
            </w:r>
          </w:p>
          <w:p w14:paraId="0CAC96C7" w14:textId="5BF4A2E9"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88</w:t>
            </w:r>
            <w:r w:rsidR="00E77BE9">
              <w:t xml:space="preserve"> (29</w:t>
            </w:r>
            <w:r w:rsidR="00A06B2C" w:rsidRPr="005D74F9">
              <w:t>)</w:t>
            </w:r>
          </w:p>
        </w:tc>
        <w:tc>
          <w:tcPr>
            <w:tcW w:w="527" w:type="pct"/>
            <w:shd w:val="clear" w:color="auto" w:fill="auto"/>
          </w:tcPr>
          <w:p w14:paraId="5420FAB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0E114DEB" w14:textId="07F3323F"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rsidRPr="005D74F9">
              <w:t xml:space="preserve"> (</w:t>
            </w:r>
            <w:r>
              <w:t>5</w:t>
            </w:r>
            <w:r w:rsidR="00A06B2C" w:rsidRPr="005D74F9">
              <w:t>0)</w:t>
            </w:r>
          </w:p>
          <w:p w14:paraId="48E6D9E2" w14:textId="0263D39D"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0 (</w:t>
            </w:r>
            <w:r w:rsidR="00A06B2C">
              <w:t>0</w:t>
            </w:r>
            <w:r w:rsidR="00A06B2C" w:rsidRPr="005D74F9">
              <w:t>)</w:t>
            </w:r>
          </w:p>
          <w:p w14:paraId="5B417EB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AA6A3CB" w14:textId="02FC130E" w:rsidR="00A06B2C"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51</w:t>
            </w:r>
            <w:r w:rsidR="00E77BE9">
              <w:t xml:space="preserve"> (99</w:t>
            </w:r>
            <w:r w:rsidR="00A06B2C">
              <w:t>)</w:t>
            </w:r>
          </w:p>
          <w:p w14:paraId="036C7550" w14:textId="5BD2B8F5"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5</w:t>
            </w:r>
            <w:r w:rsidR="00A06B2C" w:rsidRPr="005D74F9">
              <w:t>0)</w:t>
            </w:r>
          </w:p>
          <w:p w14:paraId="72DD3C53"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0AE3E03D" w14:textId="2EB2554A" w:rsidR="00A06B2C" w:rsidRPr="005D74F9" w:rsidRDefault="00A3165A"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w:t>
            </w:r>
            <w:r w:rsidR="00E77BE9">
              <w:t xml:space="preserve"> (1</w:t>
            </w:r>
            <w:r w:rsidR="00A06B2C" w:rsidRPr="005D74F9">
              <w:t>)</w:t>
            </w:r>
          </w:p>
        </w:tc>
        <w:tc>
          <w:tcPr>
            <w:tcW w:w="768" w:type="pct"/>
            <w:gridSpan w:val="3"/>
            <w:shd w:val="clear" w:color="auto" w:fill="auto"/>
          </w:tcPr>
          <w:p w14:paraId="631E3F47"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p>
          <w:p w14:paraId="61A3B9B6" w14:textId="0D0FA89A"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1185BEC"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E8B60A5"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4079A12" w14:textId="783F811A" w:rsidR="00A06B2C"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3165A">
              <w:t>3</w:t>
            </w:r>
            <w:r w:rsidR="00E77BE9">
              <w:t xml:space="preserve"> (20</w:t>
            </w:r>
            <w:r>
              <w:t>)</w:t>
            </w:r>
          </w:p>
          <w:p w14:paraId="72AE6F64"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7EFCBF90" w14:textId="592A61EF"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5EC49C5" w14:textId="0DC52867" w:rsidR="00A06B2C" w:rsidRPr="005D74F9" w:rsidRDefault="00A3165A"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A06B2C" w:rsidRPr="005D74F9">
              <w:t xml:space="preserve"> (0)</w:t>
            </w:r>
          </w:p>
        </w:tc>
        <w:tc>
          <w:tcPr>
            <w:tcW w:w="449" w:type="pct"/>
            <w:shd w:val="clear" w:color="auto" w:fill="auto"/>
          </w:tcPr>
          <w:p w14:paraId="64D6EC45"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CD5D6EC" w14:textId="58C0CB08"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2A2F55A"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60AB3A76"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23EEA69F"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157AEEDE" w14:textId="77777777" w:rsidR="00A06B2C" w:rsidRPr="005D74F9" w:rsidRDefault="00A06B2C"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4109F3F5" w14:textId="7EC4FD5F"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p w14:paraId="5DA9BF00" w14:textId="7B95C341" w:rsidR="00A06B2C" w:rsidRPr="005D74F9" w:rsidRDefault="00A06B2C" w:rsidP="00A3165A">
            <w:pPr>
              <w:spacing w:line="259" w:lineRule="auto"/>
              <w:jc w:val="center"/>
              <w:cnfStyle w:val="000000000000" w:firstRow="0" w:lastRow="0" w:firstColumn="0" w:lastColumn="0" w:oddVBand="0" w:evenVBand="0" w:oddHBand="0" w:evenHBand="0" w:firstRowFirstColumn="0" w:firstRowLastColumn="0" w:lastRowFirstColumn="0" w:lastRowLastColumn="0"/>
            </w:pPr>
            <w:r w:rsidRPr="005D74F9">
              <w:t>0 (0)</w:t>
            </w:r>
          </w:p>
        </w:tc>
        <w:tc>
          <w:tcPr>
            <w:tcW w:w="369" w:type="pct"/>
            <w:gridSpan w:val="2"/>
            <w:shd w:val="clear" w:color="auto" w:fill="auto"/>
            <w:vAlign w:val="center"/>
          </w:tcPr>
          <w:p w14:paraId="54115E55" w14:textId="77777777"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6D806E6F" w14:textId="3EC454E0" w:rsidR="00A06B2C" w:rsidRPr="005D74F9" w:rsidRDefault="00A3165A" w:rsidP="00A3165A">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7319892A" w14:textId="21917A6A"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35AFFF61" w14:textId="20D43790" w:rsidR="00A06B2C" w:rsidRPr="005D74F9" w:rsidRDefault="00A06B2C"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r w:rsidR="00A3165A">
              <w:t>2</w:t>
            </w:r>
          </w:p>
          <w:p w14:paraId="3BE4EE1A" w14:textId="181D2EFF"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65</w:t>
            </w:r>
          </w:p>
          <w:p w14:paraId="588F2852" w14:textId="064A791E"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2</w:t>
            </w:r>
          </w:p>
          <w:p w14:paraId="6B0937B2" w14:textId="77777777" w:rsidR="00A06B2C" w:rsidRPr="005D74F9" w:rsidRDefault="00A06B2C"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5</w:t>
            </w:r>
          </w:p>
          <w:p w14:paraId="739F0A74" w14:textId="0FD9ADF1" w:rsidR="00A06B2C" w:rsidRPr="005D74F9" w:rsidRDefault="00A3165A" w:rsidP="00D66EE2">
            <w:pPr>
              <w:spacing w:line="259" w:lineRule="auto"/>
              <w:jc w:val="right"/>
              <w:cnfStyle w:val="000000000000" w:firstRow="0" w:lastRow="0" w:firstColumn="0" w:lastColumn="0" w:oddVBand="0" w:evenVBand="0" w:oddHBand="0" w:evenHBand="0" w:firstRowFirstColumn="0" w:firstRowLastColumn="0" w:lastRowFirstColumn="0" w:lastRowLastColumn="0"/>
            </w:pPr>
            <w:r>
              <w:t>322</w:t>
            </w:r>
          </w:p>
        </w:tc>
        <w:tc>
          <w:tcPr>
            <w:tcW w:w="291" w:type="pct"/>
            <w:gridSpan w:val="2"/>
            <w:shd w:val="clear" w:color="auto" w:fill="auto"/>
          </w:tcPr>
          <w:p w14:paraId="376101CC"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127B299F" w14:textId="77777777" w:rsidTr="00474185">
        <w:trPr>
          <w:gridAfter w:val="1"/>
          <w:cnfStyle w:val="000000100000" w:firstRow="0" w:lastRow="0" w:firstColumn="0" w:lastColumn="0" w:oddVBand="0" w:evenVBand="0" w:oddHBand="1" w:evenHBand="0" w:firstRowFirstColumn="0" w:firstRowLastColumn="0" w:lastRowFirstColumn="0" w:lastRowLastColumn="0"/>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4186BD8E" w14:textId="77777777" w:rsidR="00A06B2C" w:rsidRPr="005D74F9" w:rsidRDefault="00A06B2C" w:rsidP="00D66EE2">
            <w:r w:rsidRPr="005D74F9">
              <w:t>North Twin Lake</w:t>
            </w:r>
          </w:p>
          <w:p w14:paraId="6922D450" w14:textId="77777777" w:rsidR="00A06B2C" w:rsidRDefault="00A06B2C" w:rsidP="00D66EE2">
            <w:pPr>
              <w:rPr>
                <w:b w:val="0"/>
              </w:rPr>
            </w:pPr>
            <w:r w:rsidRPr="005D74F9">
              <w:rPr>
                <w:b w:val="0"/>
              </w:rPr>
              <w:t xml:space="preserve">     </w:t>
            </w:r>
            <w:r>
              <w:rPr>
                <w:b w:val="0"/>
              </w:rPr>
              <w:t>Bigmouth Buffalo</w:t>
            </w:r>
          </w:p>
          <w:p w14:paraId="7837F832" w14:textId="77777777" w:rsidR="00A06B2C" w:rsidRPr="005D74F9" w:rsidRDefault="00A06B2C" w:rsidP="00D66EE2">
            <w:pPr>
              <w:rPr>
                <w:b w:val="0"/>
              </w:rPr>
            </w:pPr>
            <w:r>
              <w:rPr>
                <w:b w:val="0"/>
              </w:rPr>
              <w:t xml:space="preserve">     </w:t>
            </w:r>
            <w:r w:rsidRPr="005D74F9">
              <w:rPr>
                <w:b w:val="0"/>
              </w:rPr>
              <w:t>Black Bullhead</w:t>
            </w:r>
          </w:p>
          <w:p w14:paraId="16398F07" w14:textId="77777777" w:rsidR="00A06B2C" w:rsidRPr="005D74F9" w:rsidRDefault="00A06B2C" w:rsidP="00D66EE2">
            <w:pPr>
              <w:rPr>
                <w:b w:val="0"/>
              </w:rPr>
            </w:pPr>
            <w:r w:rsidRPr="005D74F9">
              <w:rPr>
                <w:b w:val="0"/>
              </w:rPr>
              <w:t xml:space="preserve">     Black Crappie</w:t>
            </w:r>
          </w:p>
          <w:p w14:paraId="1C3F5944" w14:textId="7ACB6740" w:rsidR="00A06B2C" w:rsidRPr="005D74F9" w:rsidRDefault="00A06B2C" w:rsidP="003E4172">
            <w:pPr>
              <w:rPr>
                <w:b w:val="0"/>
              </w:rPr>
            </w:pPr>
            <w:r w:rsidRPr="005D74F9">
              <w:rPr>
                <w:b w:val="0"/>
              </w:rPr>
              <w:t xml:space="preserve">     Bluegill</w:t>
            </w:r>
          </w:p>
          <w:p w14:paraId="45505175" w14:textId="77777777" w:rsidR="00A06B2C" w:rsidRDefault="00A06B2C" w:rsidP="00D66EE2">
            <w:pPr>
              <w:rPr>
                <w:b w:val="0"/>
              </w:rPr>
            </w:pPr>
            <w:r w:rsidRPr="005D74F9">
              <w:rPr>
                <w:b w:val="0"/>
              </w:rPr>
              <w:t xml:space="preserve">     </w:t>
            </w:r>
            <w:r>
              <w:rPr>
                <w:b w:val="0"/>
              </w:rPr>
              <w:t>Common Carp</w:t>
            </w:r>
          </w:p>
          <w:p w14:paraId="1F4F5A48" w14:textId="7BD7E1EC" w:rsidR="00A06B2C" w:rsidRPr="005D74F9" w:rsidRDefault="00A06B2C" w:rsidP="003E4172">
            <w:pPr>
              <w:rPr>
                <w:b w:val="0"/>
              </w:rPr>
            </w:pPr>
            <w:r>
              <w:rPr>
                <w:b w:val="0"/>
              </w:rPr>
              <w:t xml:space="preserve">     </w:t>
            </w:r>
            <w:r w:rsidRPr="005D74F9">
              <w:rPr>
                <w:b w:val="0"/>
              </w:rPr>
              <w:t>Freshwater Drum</w:t>
            </w:r>
          </w:p>
          <w:p w14:paraId="42472FEF" w14:textId="77777777" w:rsidR="00A06B2C" w:rsidRPr="005D74F9" w:rsidRDefault="00A06B2C" w:rsidP="00D66EE2">
            <w:pPr>
              <w:rPr>
                <w:b w:val="0"/>
              </w:rPr>
            </w:pPr>
            <w:r w:rsidRPr="005D74F9">
              <w:rPr>
                <w:b w:val="0"/>
              </w:rPr>
              <w:t xml:space="preserve">     Walleye</w:t>
            </w:r>
          </w:p>
          <w:p w14:paraId="4006AB02" w14:textId="77777777" w:rsidR="00A06B2C" w:rsidRPr="005D74F9" w:rsidRDefault="00A06B2C" w:rsidP="00D66EE2">
            <w:pPr>
              <w:rPr>
                <w:b w:val="0"/>
              </w:rPr>
            </w:pPr>
            <w:r w:rsidRPr="005D74F9">
              <w:rPr>
                <w:b w:val="0"/>
              </w:rPr>
              <w:t xml:space="preserve">     White Crappie</w:t>
            </w:r>
          </w:p>
          <w:p w14:paraId="5ADB34A1" w14:textId="2959678A" w:rsidR="003E4172" w:rsidRPr="005D74F9" w:rsidRDefault="00A06B2C" w:rsidP="003E4172">
            <w:pPr>
              <w:rPr>
                <w:bCs w:val="0"/>
              </w:rPr>
            </w:pPr>
            <w:r w:rsidRPr="005D74F9">
              <w:rPr>
                <w:b w:val="0"/>
              </w:rPr>
              <w:t xml:space="preserve">     Yellow Bass</w:t>
            </w:r>
          </w:p>
          <w:p w14:paraId="705FBD6E" w14:textId="3AA4B697" w:rsidR="00A06B2C" w:rsidRPr="005D74F9" w:rsidRDefault="00A06B2C" w:rsidP="00D66EE2">
            <w:pPr>
              <w:rPr>
                <w:b w:val="0"/>
              </w:rPr>
            </w:pPr>
          </w:p>
        </w:tc>
        <w:tc>
          <w:tcPr>
            <w:tcW w:w="501" w:type="pct"/>
            <w:shd w:val="clear" w:color="auto" w:fill="auto"/>
          </w:tcPr>
          <w:p w14:paraId="23F3119C"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3EF74FD5"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30BE8721" w14:textId="1E1FBC1E"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1852D44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5E4BAD0B" w14:textId="023DFA02"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w:t>
            </w:r>
          </w:p>
          <w:p w14:paraId="183A66D9"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77505BEA" w14:textId="58418A47"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w:t>
            </w:r>
          </w:p>
          <w:p w14:paraId="60E321C8" w14:textId="3692E826"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0493E694" w14:textId="0C042E20"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p>
          <w:p w14:paraId="390164FA" w14:textId="644C3C9E"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p>
          <w:p w14:paraId="58A8FF88" w14:textId="1DEDBF8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99" w:type="pct"/>
            <w:shd w:val="clear" w:color="auto" w:fill="auto"/>
          </w:tcPr>
          <w:p w14:paraId="665FEC0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08EED0C4" w14:textId="24503748"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2</w:t>
            </w:r>
          </w:p>
          <w:p w14:paraId="4CCBAB38"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3C747024" w14:textId="148ED845"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p>
          <w:p w14:paraId="22A5101E" w14:textId="6D5C3418"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2</w:t>
            </w:r>
          </w:p>
          <w:p w14:paraId="316808D2"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190E211C" w14:textId="2DA7A3AD"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w:t>
            </w:r>
          </w:p>
          <w:p w14:paraId="4E18EE0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2D70B852" w14:textId="7E69B52E"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p>
          <w:p w14:paraId="585BEE97" w14:textId="34D2CC1E"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p>
          <w:p w14:paraId="0D160250" w14:textId="040C9B91"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74" w:type="pct"/>
            <w:shd w:val="clear" w:color="auto" w:fill="auto"/>
          </w:tcPr>
          <w:p w14:paraId="20636A7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0F821F0" w14:textId="59920079"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E77BE9">
              <w:t xml:space="preserve"> (71</w:t>
            </w:r>
            <w:r w:rsidR="00A06B2C">
              <w:t>)</w:t>
            </w:r>
          </w:p>
          <w:p w14:paraId="6A3AAB55" w14:textId="619F2D8F"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67CBD017" w14:textId="31D22995"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0708ABDC" w14:textId="788B0FF9"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0 (0</w:t>
            </w:r>
            <w:r w:rsidR="00A06B2C" w:rsidRPr="005D74F9">
              <w:t>)</w:t>
            </w:r>
          </w:p>
          <w:p w14:paraId="72B5CF91" w14:textId="20B1516D"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A06B2C">
              <w:t xml:space="preserve"> (100)</w:t>
            </w:r>
          </w:p>
          <w:p w14:paraId="363D4E3C" w14:textId="3E8581FB" w:rsidR="00A06B2C"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2</w:t>
            </w:r>
            <w:r w:rsidR="00A06B2C">
              <w:t xml:space="preserve"> (</w:t>
            </w:r>
            <w:r>
              <w:t>10</w:t>
            </w:r>
            <w:r w:rsidR="00A06B2C" w:rsidRPr="005D74F9">
              <w:t>0)</w:t>
            </w:r>
          </w:p>
          <w:p w14:paraId="68EF205F" w14:textId="01EEF781"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(100)</w:t>
            </w:r>
          </w:p>
          <w:p w14:paraId="42F98973"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B3E8235" w14:textId="15CD482A" w:rsidR="003E4172" w:rsidRPr="005D74F9" w:rsidRDefault="003E4172" w:rsidP="003E4172">
            <w:pPr>
              <w:jc w:val="center"/>
              <w:cnfStyle w:val="000000100000" w:firstRow="0" w:lastRow="0" w:firstColumn="0" w:lastColumn="0" w:oddVBand="0" w:evenVBand="0" w:oddHBand="1" w:evenHBand="0" w:firstRowFirstColumn="0" w:firstRowLastColumn="0" w:lastRowFirstColumn="0" w:lastRowLastColumn="0"/>
            </w:pPr>
            <w:r>
              <w:t>1</w:t>
            </w:r>
            <w:r w:rsidR="00A06B2C">
              <w:t xml:space="preserve"> (</w:t>
            </w:r>
            <w:r>
              <w:t>50</w:t>
            </w:r>
            <w:r w:rsidR="00A06B2C" w:rsidRPr="005D74F9">
              <w:t>)</w:t>
            </w:r>
          </w:p>
          <w:p w14:paraId="3FA03D76" w14:textId="1D852161"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527" w:type="pct"/>
            <w:shd w:val="clear" w:color="auto" w:fill="auto"/>
          </w:tcPr>
          <w:p w14:paraId="0162A67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09911D3" w14:textId="57AC5498"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(14</w:t>
            </w:r>
            <w:r w:rsidR="00A06B2C" w:rsidRPr="005D74F9">
              <w:t>)</w:t>
            </w:r>
          </w:p>
          <w:p w14:paraId="4B4DA96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t>0 (0</w:t>
            </w:r>
            <w:r w:rsidRPr="005D74F9">
              <w:t>)</w:t>
            </w:r>
          </w:p>
          <w:p w14:paraId="7D68292E" w14:textId="632E68F4"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(0)</w:t>
            </w:r>
          </w:p>
          <w:p w14:paraId="5A6B7B06" w14:textId="0F66D2D1"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685B8A84" w14:textId="7632EB94"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1</w:t>
            </w:r>
            <w:r w:rsidR="00A06B2C">
              <w:t>4</w:t>
            </w:r>
            <w:r w:rsidR="00E77BE9">
              <w:t xml:space="preserve"> (82</w:t>
            </w:r>
            <w:r w:rsidR="00A06B2C">
              <w:t>)</w:t>
            </w:r>
          </w:p>
          <w:p w14:paraId="434D687F" w14:textId="4AB29138"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0BAE9A78" w14:textId="481E21C7"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7DBC0390"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B83A1FE" w14:textId="0212F1FD"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082847E" w14:textId="300AFCD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768" w:type="pct"/>
            <w:gridSpan w:val="3"/>
            <w:shd w:val="clear" w:color="auto" w:fill="auto"/>
          </w:tcPr>
          <w:p w14:paraId="6A21AFA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95DCB9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E57C20A"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43DB03E" w14:textId="52B65949"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5D9F184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B727EBC" w14:textId="41CB94CF" w:rsidR="00A06B2C" w:rsidRDefault="003E4172" w:rsidP="00D66EE2">
            <w:pPr>
              <w:jc w:val="center"/>
              <w:cnfStyle w:val="000000100000" w:firstRow="0" w:lastRow="0" w:firstColumn="0" w:lastColumn="0" w:oddVBand="0" w:evenVBand="0" w:oddHBand="1" w:evenHBand="0" w:firstRowFirstColumn="0" w:firstRowLastColumn="0" w:lastRowFirstColumn="0" w:lastRowLastColumn="0"/>
            </w:pPr>
            <w:r>
              <w:t>4</w:t>
            </w:r>
            <w:r w:rsidR="00E77BE9">
              <w:t xml:space="preserve"> (18</w:t>
            </w:r>
            <w:r w:rsidR="00A06B2C">
              <w:t>)</w:t>
            </w:r>
          </w:p>
          <w:p w14:paraId="71F4AC09" w14:textId="21469364"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5278B866" w14:textId="22B1039D" w:rsidR="00A06B2C" w:rsidRPr="005D74F9" w:rsidRDefault="003E4172" w:rsidP="00D66EE2">
            <w:pPr>
              <w:jc w:val="center"/>
              <w:cnfStyle w:val="000000100000" w:firstRow="0" w:lastRow="0" w:firstColumn="0" w:lastColumn="0" w:oddVBand="0" w:evenVBand="0" w:oddHBand="1" w:evenHBand="0" w:firstRowFirstColumn="0" w:firstRowLastColumn="0" w:lastRowFirstColumn="0" w:lastRowLastColumn="0"/>
            </w:pPr>
            <w:r>
              <w:t>0 (0</w:t>
            </w:r>
            <w:r w:rsidR="00A06B2C" w:rsidRPr="005D74F9">
              <w:t>)</w:t>
            </w:r>
          </w:p>
          <w:p w14:paraId="67573B62" w14:textId="77777777"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3FE64A58" w14:textId="4A6C127F"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E09EA42" w14:textId="0B1C52CF"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449" w:type="pct"/>
            <w:shd w:val="clear" w:color="auto" w:fill="auto"/>
          </w:tcPr>
          <w:p w14:paraId="6D6CB57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7E7AD87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49CE600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F38C647" w14:textId="38461988"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601B5E4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4FD4E8C"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4480C375" w14:textId="53CA64A2" w:rsidR="00A06B2C" w:rsidRPr="005D74F9" w:rsidRDefault="00A06B2C" w:rsidP="003E4172">
            <w:pPr>
              <w:jc w:val="center"/>
              <w:cnfStyle w:val="000000100000" w:firstRow="0" w:lastRow="0" w:firstColumn="0" w:lastColumn="0" w:oddVBand="0" w:evenVBand="0" w:oddHBand="1" w:evenHBand="0" w:firstRowFirstColumn="0" w:firstRowLastColumn="0" w:lastRowFirstColumn="0" w:lastRowLastColumn="0"/>
            </w:pPr>
            <w:r w:rsidRPr="005D74F9">
              <w:t>0 (0)</w:t>
            </w:r>
          </w:p>
          <w:p w14:paraId="1AD73D2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4E52500B"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C1AD775" w14:textId="7A571C55" w:rsidR="003E4172" w:rsidRPr="005D74F9" w:rsidRDefault="003E4172" w:rsidP="003E417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0B276F5D" w14:textId="01811EBE"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tc>
        <w:tc>
          <w:tcPr>
            <w:tcW w:w="369" w:type="pct"/>
            <w:gridSpan w:val="2"/>
            <w:shd w:val="clear" w:color="auto" w:fill="auto"/>
            <w:vAlign w:val="center"/>
          </w:tcPr>
          <w:p w14:paraId="02E7FFB5"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194969B8" w14:textId="77777777" w:rsidR="00A06B2C" w:rsidRDefault="00A06B2C" w:rsidP="00D66EE2">
            <w:pPr>
              <w:jc w:val="right"/>
              <w:cnfStyle w:val="000000100000" w:firstRow="0" w:lastRow="0" w:firstColumn="0" w:lastColumn="0" w:oddVBand="0" w:evenVBand="0" w:oddHBand="1" w:evenHBand="0" w:firstRowFirstColumn="0" w:firstRowLastColumn="0" w:lastRowFirstColumn="0" w:lastRowLastColumn="0"/>
            </w:pPr>
            <w:r>
              <w:t>7</w:t>
            </w:r>
          </w:p>
          <w:p w14:paraId="30697CB5" w14:textId="49C84396"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1</w:t>
            </w:r>
          </w:p>
          <w:p w14:paraId="59E1F376"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r>
              <w:t>1</w:t>
            </w:r>
          </w:p>
          <w:p w14:paraId="4C45C930" w14:textId="4DFF7770"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2</w:t>
            </w:r>
          </w:p>
          <w:p w14:paraId="2C440FAE" w14:textId="6C865EEC"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22</w:t>
            </w:r>
          </w:p>
          <w:p w14:paraId="268E04D9" w14:textId="20BCC080" w:rsidR="00A06B2C" w:rsidRPr="005D74F9" w:rsidRDefault="003E4172" w:rsidP="003E4172">
            <w:pPr>
              <w:jc w:val="right"/>
              <w:cnfStyle w:val="000000100000" w:firstRow="0" w:lastRow="0" w:firstColumn="0" w:lastColumn="0" w:oddVBand="0" w:evenVBand="0" w:oddHBand="1" w:evenHBand="0" w:firstRowFirstColumn="0" w:firstRowLastColumn="0" w:lastRowFirstColumn="0" w:lastRowLastColumn="0"/>
            </w:pPr>
            <w:r>
              <w:t>2</w:t>
            </w:r>
          </w:p>
          <w:p w14:paraId="315CBAB2" w14:textId="352DF5EE"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1</w:t>
            </w:r>
          </w:p>
          <w:p w14:paraId="4D730B8A" w14:textId="1E416D29" w:rsidR="00A06B2C" w:rsidRPr="005D74F9" w:rsidRDefault="003E4172" w:rsidP="00D66EE2">
            <w:pPr>
              <w:jc w:val="right"/>
              <w:cnfStyle w:val="000000100000" w:firstRow="0" w:lastRow="0" w:firstColumn="0" w:lastColumn="0" w:oddVBand="0" w:evenVBand="0" w:oddHBand="1" w:evenHBand="0" w:firstRowFirstColumn="0" w:firstRowLastColumn="0" w:lastRowFirstColumn="0" w:lastRowLastColumn="0"/>
            </w:pPr>
            <w:r>
              <w:t>4</w:t>
            </w:r>
          </w:p>
          <w:p w14:paraId="518E94E8" w14:textId="42C7F208" w:rsidR="003E4172" w:rsidRPr="005D74F9" w:rsidRDefault="003E4172" w:rsidP="003E4172">
            <w:pPr>
              <w:jc w:val="right"/>
              <w:cnfStyle w:val="000000100000" w:firstRow="0" w:lastRow="0" w:firstColumn="0" w:lastColumn="0" w:oddVBand="0" w:evenVBand="0" w:oddHBand="1" w:evenHBand="0" w:firstRowFirstColumn="0" w:firstRowLastColumn="0" w:lastRowFirstColumn="0" w:lastRowLastColumn="0"/>
            </w:pPr>
            <w:r>
              <w:t>3</w:t>
            </w:r>
          </w:p>
          <w:p w14:paraId="48524B0A" w14:textId="39F77E35"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tc>
        <w:tc>
          <w:tcPr>
            <w:tcW w:w="291" w:type="pct"/>
            <w:gridSpan w:val="2"/>
            <w:shd w:val="clear" w:color="auto" w:fill="auto"/>
          </w:tcPr>
          <w:p w14:paraId="1815AC2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rPr>
                <w:i/>
              </w:rPr>
            </w:pPr>
          </w:p>
        </w:tc>
      </w:tr>
      <w:tr w:rsidR="00A06B2C" w:rsidRPr="00977B47" w14:paraId="591F6D6F" w14:textId="77777777" w:rsidTr="00474185">
        <w:trPr>
          <w:gridAfter w:val="1"/>
          <w:wAfter w:w="65" w:type="pct"/>
          <w:trHeight w:val="508"/>
          <w:jc w:val="center"/>
        </w:trPr>
        <w:tc>
          <w:tcPr>
            <w:cnfStyle w:val="001000000000" w:firstRow="0" w:lastRow="0" w:firstColumn="1" w:lastColumn="0" w:oddVBand="0" w:evenVBand="0" w:oddHBand="0" w:evenHBand="0" w:firstRowFirstColumn="0" w:firstRowLastColumn="0" w:lastRowFirstColumn="0" w:lastRowLastColumn="0"/>
            <w:tcW w:w="1057" w:type="pct"/>
            <w:shd w:val="clear" w:color="auto" w:fill="auto"/>
          </w:tcPr>
          <w:p w14:paraId="19F86220" w14:textId="77777777" w:rsidR="00A06B2C" w:rsidRPr="005D74F9" w:rsidRDefault="00A06B2C" w:rsidP="00D66EE2">
            <w:r w:rsidRPr="005D74F9">
              <w:lastRenderedPageBreak/>
              <w:t>Silver Lake (Dickinson)</w:t>
            </w:r>
          </w:p>
          <w:p w14:paraId="419FB56B" w14:textId="0B4EA2A9" w:rsidR="00A06B2C" w:rsidRPr="005D74F9" w:rsidRDefault="00A06B2C" w:rsidP="003E4172">
            <w:pPr>
              <w:rPr>
                <w:b w:val="0"/>
              </w:rPr>
            </w:pPr>
            <w:r w:rsidRPr="005D74F9">
              <w:rPr>
                <w:b w:val="0"/>
              </w:rPr>
              <w:t xml:space="preserve">     </w:t>
            </w:r>
            <w:r w:rsidR="003E4172">
              <w:rPr>
                <w:b w:val="0"/>
              </w:rPr>
              <w:t>Bigmouth Buffalo</w:t>
            </w:r>
          </w:p>
          <w:p w14:paraId="26FFA4C3" w14:textId="77777777" w:rsidR="00A06B2C" w:rsidRPr="005D74F9" w:rsidRDefault="00A06B2C" w:rsidP="00D66EE2">
            <w:pPr>
              <w:rPr>
                <w:b w:val="0"/>
              </w:rPr>
            </w:pPr>
            <w:r w:rsidRPr="005D74F9">
              <w:rPr>
                <w:b w:val="0"/>
              </w:rPr>
              <w:t xml:space="preserve">     Channel Catfish</w:t>
            </w:r>
          </w:p>
          <w:p w14:paraId="38608CFB" w14:textId="77777777" w:rsidR="00A06B2C" w:rsidRDefault="00A06B2C" w:rsidP="00D66EE2">
            <w:pPr>
              <w:rPr>
                <w:b w:val="0"/>
              </w:rPr>
            </w:pPr>
            <w:r w:rsidRPr="005D74F9">
              <w:rPr>
                <w:b w:val="0"/>
              </w:rPr>
              <w:t xml:space="preserve">     </w:t>
            </w:r>
            <w:r>
              <w:rPr>
                <w:b w:val="0"/>
              </w:rPr>
              <w:t>Common Carp</w:t>
            </w:r>
          </w:p>
          <w:p w14:paraId="0128448F" w14:textId="61CD2E2A" w:rsidR="00A06B2C" w:rsidRPr="005D74F9" w:rsidRDefault="00A06B2C" w:rsidP="00474185">
            <w:pPr>
              <w:rPr>
                <w:b w:val="0"/>
              </w:rPr>
            </w:pPr>
            <w:r>
              <w:rPr>
                <w:b w:val="0"/>
              </w:rPr>
              <w:t xml:space="preserve">     </w:t>
            </w:r>
            <w:r w:rsidRPr="005D74F9">
              <w:rPr>
                <w:b w:val="0"/>
              </w:rPr>
              <w:t>Freshwater Drum</w:t>
            </w:r>
          </w:p>
          <w:p w14:paraId="3551DF49" w14:textId="67A2B6E1" w:rsidR="00A06B2C" w:rsidRPr="005D74F9" w:rsidRDefault="00A06B2C" w:rsidP="00474185">
            <w:pPr>
              <w:rPr>
                <w:b w:val="0"/>
              </w:rPr>
            </w:pPr>
            <w:r w:rsidRPr="005D74F9">
              <w:rPr>
                <w:b w:val="0"/>
              </w:rPr>
              <w:t xml:space="preserve">     Walleye</w:t>
            </w:r>
          </w:p>
          <w:p w14:paraId="20EFD048" w14:textId="77777777" w:rsidR="00A06B2C" w:rsidRPr="005D74F9" w:rsidRDefault="00A06B2C" w:rsidP="00D66EE2">
            <w:pPr>
              <w:rPr>
                <w:b w:val="0"/>
              </w:rPr>
            </w:pPr>
            <w:r w:rsidRPr="005D74F9">
              <w:rPr>
                <w:b w:val="0"/>
              </w:rPr>
              <w:t xml:space="preserve">     White Sucker</w:t>
            </w:r>
          </w:p>
          <w:p w14:paraId="66C0564E" w14:textId="38667CC0" w:rsidR="00A06B2C" w:rsidRPr="00474185" w:rsidRDefault="00A06B2C" w:rsidP="00D66EE2">
            <w:pPr>
              <w:rPr>
                <w:bCs w:val="0"/>
              </w:rPr>
            </w:pPr>
            <w:r w:rsidRPr="005D74F9">
              <w:rPr>
                <w:b w:val="0"/>
              </w:rPr>
              <w:t xml:space="preserve">     Yellow Bass</w:t>
            </w:r>
          </w:p>
        </w:tc>
        <w:tc>
          <w:tcPr>
            <w:tcW w:w="501" w:type="pct"/>
            <w:shd w:val="clear" w:color="auto" w:fill="auto"/>
          </w:tcPr>
          <w:p w14:paraId="7BBBCA32"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6E48D486"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78CD73D" w14:textId="159F9F63"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w:t>
            </w:r>
          </w:p>
          <w:p w14:paraId="6129FB1A"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2292FA46"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p w14:paraId="4D732B9C" w14:textId="02708AB7"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0</w:t>
            </w:r>
          </w:p>
          <w:p w14:paraId="7F2E4016" w14:textId="05BD698B"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0</w:t>
            </w:r>
          </w:p>
          <w:p w14:paraId="2C5D8634"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152B6240" w14:textId="4A54E4B6"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tc>
        <w:tc>
          <w:tcPr>
            <w:tcW w:w="499" w:type="pct"/>
            <w:shd w:val="clear" w:color="auto" w:fill="auto"/>
          </w:tcPr>
          <w:p w14:paraId="3C64E434"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05936627"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3C93FCF8" w14:textId="17329E40"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7</w:t>
            </w:r>
          </w:p>
          <w:p w14:paraId="145C8FF0"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p>
          <w:p w14:paraId="3E0A957F"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p w14:paraId="50C9F1BB" w14:textId="7D069E82"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0</w:t>
            </w:r>
          </w:p>
          <w:p w14:paraId="54B96DF8" w14:textId="5DF606A5" w:rsidR="00A06B2C" w:rsidRPr="005D74F9" w:rsidRDefault="00A06B2C" w:rsidP="00474185">
            <w:pPr>
              <w:jc w:val="center"/>
              <w:cnfStyle w:val="000000000000" w:firstRow="0" w:lastRow="0" w:firstColumn="0" w:lastColumn="0" w:oddVBand="0" w:evenVBand="0" w:oddHBand="0" w:evenHBand="0" w:firstRowFirstColumn="0" w:firstRowLastColumn="0" w:lastRowFirstColumn="0" w:lastRowLastColumn="0"/>
            </w:pPr>
            <w:r>
              <w:t>2</w:t>
            </w:r>
          </w:p>
          <w:p w14:paraId="68BC9B35" w14:textId="324117A8"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w:t>
            </w:r>
          </w:p>
          <w:p w14:paraId="7D98CF9A" w14:textId="64819959"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t>0</w:t>
            </w:r>
          </w:p>
        </w:tc>
        <w:tc>
          <w:tcPr>
            <w:tcW w:w="474" w:type="pct"/>
            <w:shd w:val="clear" w:color="auto" w:fill="auto"/>
          </w:tcPr>
          <w:p w14:paraId="6A613D54"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2F7ABF6B"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40D17962" w14:textId="790C325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38</w:t>
            </w:r>
            <w:r w:rsidR="00E77BE9">
              <w:t xml:space="preserve"> (93</w:t>
            </w:r>
            <w:r w:rsidR="00A06B2C" w:rsidRPr="005D74F9">
              <w:t>)</w:t>
            </w:r>
          </w:p>
          <w:p w14:paraId="3F2A7E71" w14:textId="792719D8" w:rsidR="00A06B2C" w:rsidRPr="005D74F9" w:rsidRDefault="003E4172" w:rsidP="00D66EE2">
            <w:pPr>
              <w:jc w:val="center"/>
              <w:cnfStyle w:val="000000000000" w:firstRow="0" w:lastRow="0" w:firstColumn="0" w:lastColumn="0" w:oddVBand="0" w:evenVBand="0" w:oddHBand="0" w:evenHBand="0" w:firstRowFirstColumn="0" w:firstRowLastColumn="0" w:lastRowFirstColumn="0" w:lastRowLastColumn="0"/>
            </w:pPr>
            <w:r>
              <w:t>0</w:t>
            </w:r>
            <w:r w:rsidR="00A06B2C" w:rsidRPr="005D74F9">
              <w:t xml:space="preserve"> (100)</w:t>
            </w:r>
          </w:p>
          <w:p w14:paraId="5C4186B9" w14:textId="26E1CC49" w:rsidR="00A06B2C" w:rsidRDefault="003E4172" w:rsidP="00D66EE2">
            <w:pPr>
              <w:jc w:val="center"/>
              <w:cnfStyle w:val="000000000000" w:firstRow="0" w:lastRow="0" w:firstColumn="0" w:lastColumn="0" w:oddVBand="0" w:evenVBand="0" w:oddHBand="0" w:evenHBand="0" w:firstRowFirstColumn="0" w:firstRowLastColumn="0" w:lastRowFirstColumn="0" w:lastRowLastColumn="0"/>
            </w:pPr>
            <w:r>
              <w:t>0</w:t>
            </w:r>
            <w:r w:rsidR="00A06B2C">
              <w:t xml:space="preserve"> (100)</w:t>
            </w:r>
          </w:p>
          <w:p w14:paraId="47ECFBCF" w14:textId="0F67580E"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p w14:paraId="7EF2D692" w14:textId="26DEE61C"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17</w:t>
            </w:r>
            <w:r w:rsidR="00E77BE9">
              <w:t xml:space="preserve"> (91</w:t>
            </w:r>
            <w:r w:rsidR="00A06B2C" w:rsidRPr="005D74F9">
              <w:t>)</w:t>
            </w:r>
          </w:p>
          <w:p w14:paraId="451E9700" w14:textId="627E87F1"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w:t>
            </w:r>
            <w:r w:rsidR="00474185">
              <w:t xml:space="preserve"> (100</w:t>
            </w:r>
            <w:r w:rsidRPr="005D74F9">
              <w:t>)</w:t>
            </w:r>
          </w:p>
          <w:p w14:paraId="47C4BB66" w14:textId="6C899DBD"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w:t>
            </w:r>
            <w:r w:rsidR="00A06B2C">
              <w:t xml:space="preserve"> (100</w:t>
            </w:r>
            <w:r w:rsidR="00A06B2C" w:rsidRPr="005D74F9">
              <w:t>)</w:t>
            </w:r>
          </w:p>
        </w:tc>
        <w:tc>
          <w:tcPr>
            <w:tcW w:w="527" w:type="pct"/>
            <w:shd w:val="clear" w:color="auto" w:fill="auto"/>
          </w:tcPr>
          <w:p w14:paraId="615607ED"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3C7B0110"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6E5C2993" w14:textId="6783BA8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41</w:t>
            </w:r>
            <w:r w:rsidR="00E77BE9">
              <w:t xml:space="preserve"> (55</w:t>
            </w:r>
            <w:r w:rsidR="00A06B2C" w:rsidRPr="005D74F9">
              <w:t>)</w:t>
            </w:r>
          </w:p>
          <w:p w14:paraId="60B3EF73" w14:textId="39F763B6" w:rsidR="00A06B2C" w:rsidRPr="005D74F9" w:rsidRDefault="003E4172" w:rsidP="00D66EE2">
            <w:pPr>
              <w:jc w:val="center"/>
              <w:cnfStyle w:val="000000000000" w:firstRow="0" w:lastRow="0" w:firstColumn="0" w:lastColumn="0" w:oddVBand="0" w:evenVBand="0" w:oddHBand="0" w:evenHBand="0" w:firstRowFirstColumn="0" w:firstRowLastColumn="0" w:lastRowFirstColumn="0" w:lastRowLastColumn="0"/>
            </w:pPr>
            <w:r>
              <w:t>1</w:t>
            </w:r>
            <w:r w:rsidR="00A06B2C">
              <w:t xml:space="preserve"> (</w:t>
            </w:r>
            <w:r>
              <w:t>10</w:t>
            </w:r>
            <w:r w:rsidR="00A06B2C">
              <w:t>0</w:t>
            </w:r>
            <w:r w:rsidR="00A06B2C" w:rsidRPr="005D74F9">
              <w:t>)</w:t>
            </w:r>
          </w:p>
          <w:p w14:paraId="71F60323" w14:textId="08EF29D7" w:rsidR="00A06B2C" w:rsidRDefault="003E4172" w:rsidP="00D66EE2">
            <w:pPr>
              <w:jc w:val="center"/>
              <w:cnfStyle w:val="000000000000" w:firstRow="0" w:lastRow="0" w:firstColumn="0" w:lastColumn="0" w:oddVBand="0" w:evenVBand="0" w:oddHBand="0" w:evenHBand="0" w:firstRowFirstColumn="0" w:firstRowLastColumn="0" w:lastRowFirstColumn="0" w:lastRowLastColumn="0"/>
            </w:pPr>
            <w:r>
              <w:t>7 (100</w:t>
            </w:r>
            <w:r w:rsidR="00A06B2C">
              <w:t>)</w:t>
            </w:r>
          </w:p>
          <w:p w14:paraId="0530834C" w14:textId="4955FA24"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7 (100</w:t>
            </w:r>
            <w:r w:rsidR="00A06B2C" w:rsidRPr="005D74F9">
              <w:t>)</w:t>
            </w:r>
          </w:p>
          <w:p w14:paraId="2B16C4A5" w14:textId="5F8F1E08"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w:t>
            </w:r>
            <w:r w:rsidR="00E77BE9">
              <w:t xml:space="preserve"> (10</w:t>
            </w:r>
            <w:r w:rsidR="00A06B2C" w:rsidRPr="005D74F9">
              <w:t>)</w:t>
            </w:r>
          </w:p>
          <w:p w14:paraId="3859DCC6" w14:textId="77777777" w:rsidR="00474185" w:rsidRDefault="00474185" w:rsidP="00D66EE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p w14:paraId="27FCD991" w14:textId="1C9C1404"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0 (100</w:t>
            </w:r>
            <w:r w:rsidR="00A06B2C" w:rsidRPr="005D74F9">
              <w:t>)</w:t>
            </w:r>
          </w:p>
        </w:tc>
        <w:tc>
          <w:tcPr>
            <w:tcW w:w="768" w:type="pct"/>
            <w:gridSpan w:val="3"/>
            <w:shd w:val="clear" w:color="auto" w:fill="auto"/>
          </w:tcPr>
          <w:p w14:paraId="2A336698"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10F3A3AC"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13C0C027" w14:textId="28DD4431" w:rsidR="00A06B2C" w:rsidRPr="005D74F9" w:rsidRDefault="003E4172" w:rsidP="003E4172">
            <w:pPr>
              <w:jc w:val="center"/>
              <w:cnfStyle w:val="000000000000" w:firstRow="0" w:lastRow="0" w:firstColumn="0" w:lastColumn="0" w:oddVBand="0" w:evenVBand="0" w:oddHBand="0" w:evenHBand="0" w:firstRowFirstColumn="0" w:firstRowLastColumn="0" w:lastRowFirstColumn="0" w:lastRowLastColumn="0"/>
            </w:pPr>
            <w:r>
              <w:t>13</w:t>
            </w:r>
            <w:r w:rsidR="00E77BE9">
              <w:t xml:space="preserve"> (13</w:t>
            </w:r>
            <w:r w:rsidR="00A06B2C" w:rsidRPr="005D74F9">
              <w:t>)</w:t>
            </w:r>
          </w:p>
          <w:p w14:paraId="649842CD"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404799E0" w14:textId="3FF70EA4" w:rsidR="00A06B2C" w:rsidRPr="005D74F9" w:rsidRDefault="003E417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21</w:t>
            </w:r>
            <w:r w:rsidR="00E77BE9">
              <w:t xml:space="preserve"> (76</w:t>
            </w:r>
            <w:r w:rsidR="00A06B2C" w:rsidRPr="005D74F9">
              <w:t>)</w:t>
            </w:r>
          </w:p>
          <w:p w14:paraId="3E30A30D" w14:textId="2A417ED8" w:rsidR="00A06B2C" w:rsidRDefault="003E4172" w:rsidP="00474185">
            <w:pPr>
              <w:jc w:val="center"/>
              <w:cnfStyle w:val="000000000000" w:firstRow="0" w:lastRow="0" w:firstColumn="0" w:lastColumn="0" w:oddVBand="0" w:evenVBand="0" w:oddHBand="0" w:evenHBand="0" w:firstRowFirstColumn="0" w:firstRowLastColumn="0" w:lastRowFirstColumn="0" w:lastRowLastColumn="0"/>
            </w:pPr>
            <w:r>
              <w:t>4 (</w:t>
            </w:r>
            <w:r w:rsidR="00E77BE9">
              <w:t>36</w:t>
            </w:r>
            <w:r w:rsidR="00A06B2C" w:rsidRPr="005D74F9">
              <w:t>)</w:t>
            </w:r>
          </w:p>
          <w:p w14:paraId="5AF9B5D6" w14:textId="56D45B32"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1</w:t>
            </w:r>
            <w:r w:rsidR="00E77BE9">
              <w:t xml:space="preserve"> (5</w:t>
            </w:r>
            <w:r w:rsidR="00A06B2C" w:rsidRPr="005D74F9">
              <w:t>)</w:t>
            </w:r>
          </w:p>
          <w:p w14:paraId="38C1A949" w14:textId="46349DB2"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2 (100</w:t>
            </w:r>
            <w:r w:rsidR="00A06B2C" w:rsidRPr="005D74F9">
              <w:t>)</w:t>
            </w:r>
          </w:p>
          <w:p w14:paraId="6A7B39A9" w14:textId="639CACA5" w:rsidR="00A06B2C" w:rsidRPr="005D74F9" w:rsidRDefault="00474185" w:rsidP="00D66EE2">
            <w:pPr>
              <w:jc w:val="center"/>
              <w:cnfStyle w:val="000000000000" w:firstRow="0" w:lastRow="0" w:firstColumn="0" w:lastColumn="0" w:oddVBand="0" w:evenVBand="0" w:oddHBand="0" w:evenHBand="0" w:firstRowFirstColumn="0" w:firstRowLastColumn="0" w:lastRowFirstColumn="0" w:lastRowLastColumn="0"/>
            </w:pPr>
            <w:r>
              <w:t>1 (100</w:t>
            </w:r>
            <w:r w:rsidR="00A06B2C" w:rsidRPr="005D74F9">
              <w:t>)</w:t>
            </w:r>
          </w:p>
        </w:tc>
        <w:tc>
          <w:tcPr>
            <w:tcW w:w="449" w:type="pct"/>
            <w:shd w:val="clear" w:color="auto" w:fill="auto"/>
          </w:tcPr>
          <w:p w14:paraId="146002FB"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425F10F4" w14:textId="77777777" w:rsidR="00A06B2C" w:rsidRDefault="00A06B2C" w:rsidP="00D66EE2">
            <w:pPr>
              <w:jc w:val="center"/>
              <w:cnfStyle w:val="000000000000" w:firstRow="0" w:lastRow="0" w:firstColumn="0" w:lastColumn="0" w:oddVBand="0" w:evenVBand="0" w:oddHBand="0" w:evenHBand="0" w:firstRowFirstColumn="0" w:firstRowLastColumn="0" w:lastRowFirstColumn="0" w:lastRowLastColumn="0"/>
            </w:pPr>
          </w:p>
          <w:p w14:paraId="2CB1C9EF" w14:textId="2F346EA2"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 (0)</w:t>
            </w:r>
          </w:p>
          <w:p w14:paraId="3B9CACAB"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pPr>
            <w:r w:rsidRPr="005D74F9">
              <w:t>0 (0)</w:t>
            </w:r>
          </w:p>
          <w:p w14:paraId="0498E39B" w14:textId="6CED353E" w:rsidR="00A06B2C" w:rsidRPr="005D74F9" w:rsidRDefault="003E4172" w:rsidP="00D66EE2">
            <w:pPr>
              <w:spacing w:line="259" w:lineRule="auto"/>
              <w:jc w:val="center"/>
              <w:cnfStyle w:val="000000000000" w:firstRow="0" w:lastRow="0" w:firstColumn="0" w:lastColumn="0" w:oddVBand="0" w:evenVBand="0" w:oddHBand="0" w:evenHBand="0" w:firstRowFirstColumn="0" w:firstRowLastColumn="0" w:lastRowFirstColumn="0" w:lastRowLastColumn="0"/>
            </w:pPr>
            <w:r>
              <w:t>1</w:t>
            </w:r>
            <w:r w:rsidR="00E77BE9">
              <w:t xml:space="preserve"> (3</w:t>
            </w:r>
            <w:r w:rsidR="00A06B2C" w:rsidRPr="005D74F9">
              <w:t>)</w:t>
            </w:r>
          </w:p>
          <w:p w14:paraId="26AAF1D0" w14:textId="58D287C6" w:rsidR="00A06B2C" w:rsidRPr="005D74F9" w:rsidRDefault="00A06B2C" w:rsidP="003E4172">
            <w:pPr>
              <w:jc w:val="center"/>
              <w:cnfStyle w:val="000000000000" w:firstRow="0" w:lastRow="0" w:firstColumn="0" w:lastColumn="0" w:oddVBand="0" w:evenVBand="0" w:oddHBand="0" w:evenHBand="0" w:firstRowFirstColumn="0" w:firstRowLastColumn="0" w:lastRowFirstColumn="0" w:lastRowLastColumn="0"/>
            </w:pPr>
            <w:r w:rsidRPr="005D74F9">
              <w:t>0 (0)</w:t>
            </w:r>
          </w:p>
          <w:p w14:paraId="3D92AD43" w14:textId="4751F31D" w:rsidR="00A06B2C" w:rsidRPr="005D74F9" w:rsidRDefault="00A06B2C" w:rsidP="00474185">
            <w:pPr>
              <w:jc w:val="center"/>
              <w:cnfStyle w:val="000000000000" w:firstRow="0" w:lastRow="0" w:firstColumn="0" w:lastColumn="0" w:oddVBand="0" w:evenVBand="0" w:oddHBand="0" w:evenHBand="0" w:firstRowFirstColumn="0" w:firstRowLastColumn="0" w:lastRowFirstColumn="0" w:lastRowLastColumn="0"/>
            </w:pPr>
            <w:r w:rsidRPr="005D74F9">
              <w:t>0 (0)</w:t>
            </w:r>
          </w:p>
          <w:p w14:paraId="6F6997E6" w14:textId="77777777" w:rsidR="00474185" w:rsidRDefault="00A06B2C" w:rsidP="00474185">
            <w:pPr>
              <w:jc w:val="center"/>
              <w:cnfStyle w:val="000000000000" w:firstRow="0" w:lastRow="0" w:firstColumn="0" w:lastColumn="0" w:oddVBand="0" w:evenVBand="0" w:oddHBand="0" w:evenHBand="0" w:firstRowFirstColumn="0" w:firstRowLastColumn="0" w:lastRowFirstColumn="0" w:lastRowLastColumn="0"/>
            </w:pPr>
            <w:r w:rsidRPr="005D74F9">
              <w:t>0 (0)</w:t>
            </w:r>
          </w:p>
          <w:p w14:paraId="1BD91F5A" w14:textId="2AABD58A" w:rsidR="00A06B2C" w:rsidRPr="005D74F9" w:rsidRDefault="00474185" w:rsidP="00474185">
            <w:pPr>
              <w:jc w:val="center"/>
              <w:cnfStyle w:val="000000000000" w:firstRow="0" w:lastRow="0" w:firstColumn="0" w:lastColumn="0" w:oddVBand="0" w:evenVBand="0" w:oddHBand="0" w:evenHBand="0" w:firstRowFirstColumn="0" w:firstRowLastColumn="0" w:lastRowFirstColumn="0" w:lastRowLastColumn="0"/>
            </w:pPr>
            <w:r>
              <w:t>2 (67</w:t>
            </w:r>
            <w:r w:rsidR="00A06B2C" w:rsidRPr="005D74F9">
              <w:t>)</w:t>
            </w:r>
            <w:r w:rsidRPr="005D74F9">
              <w:t xml:space="preserve"> </w:t>
            </w:r>
          </w:p>
        </w:tc>
        <w:tc>
          <w:tcPr>
            <w:tcW w:w="369" w:type="pct"/>
            <w:gridSpan w:val="2"/>
            <w:shd w:val="clear" w:color="auto" w:fill="auto"/>
          </w:tcPr>
          <w:p w14:paraId="73949197" w14:textId="77777777" w:rsidR="00A06B2C" w:rsidRPr="005D74F9" w:rsidRDefault="00A06B2C" w:rsidP="00D66EE2">
            <w:pPr>
              <w:cnfStyle w:val="000000000000" w:firstRow="0" w:lastRow="0" w:firstColumn="0" w:lastColumn="0" w:oddVBand="0" w:evenVBand="0" w:oddHBand="0" w:evenHBand="0" w:firstRowFirstColumn="0" w:firstRowLastColumn="0" w:lastRowFirstColumn="0" w:lastRowLastColumn="0"/>
            </w:pPr>
          </w:p>
          <w:p w14:paraId="25A23C27" w14:textId="77777777" w:rsidR="00A06B2C" w:rsidRDefault="00A06B2C" w:rsidP="00D66EE2">
            <w:pPr>
              <w:jc w:val="right"/>
              <w:cnfStyle w:val="000000000000" w:firstRow="0" w:lastRow="0" w:firstColumn="0" w:lastColumn="0" w:oddVBand="0" w:evenVBand="0" w:oddHBand="0" w:evenHBand="0" w:firstRowFirstColumn="0" w:firstRowLastColumn="0" w:lastRowFirstColumn="0" w:lastRowLastColumn="0"/>
            </w:pPr>
          </w:p>
          <w:p w14:paraId="5572996E" w14:textId="3D58A55A" w:rsidR="00A06B2C" w:rsidRPr="005D74F9" w:rsidRDefault="003E4172" w:rsidP="003E4172">
            <w:pPr>
              <w:jc w:val="right"/>
              <w:cnfStyle w:val="000000000000" w:firstRow="0" w:lastRow="0" w:firstColumn="0" w:lastColumn="0" w:oddVBand="0" w:evenVBand="0" w:oddHBand="0" w:evenHBand="0" w:firstRowFirstColumn="0" w:firstRowLastColumn="0" w:lastRowFirstColumn="0" w:lastRowLastColumn="0"/>
            </w:pPr>
            <w:r>
              <w:t>99</w:t>
            </w:r>
          </w:p>
          <w:p w14:paraId="287500C1" w14:textId="07A334AB" w:rsidR="00A06B2C" w:rsidRPr="005D74F9" w:rsidRDefault="003E4172" w:rsidP="00D66EE2">
            <w:pPr>
              <w:jc w:val="right"/>
              <w:cnfStyle w:val="000000000000" w:firstRow="0" w:lastRow="0" w:firstColumn="0" w:lastColumn="0" w:oddVBand="0" w:evenVBand="0" w:oddHBand="0" w:evenHBand="0" w:firstRowFirstColumn="0" w:firstRowLastColumn="0" w:lastRowFirstColumn="0" w:lastRowLastColumn="0"/>
            </w:pPr>
            <w:r>
              <w:t>1</w:t>
            </w:r>
          </w:p>
          <w:p w14:paraId="2BAAC641" w14:textId="752F3300" w:rsidR="00A06B2C" w:rsidRDefault="003E4172" w:rsidP="00D66EE2">
            <w:pPr>
              <w:jc w:val="right"/>
              <w:cnfStyle w:val="000000000000" w:firstRow="0" w:lastRow="0" w:firstColumn="0" w:lastColumn="0" w:oddVBand="0" w:evenVBand="0" w:oddHBand="0" w:evenHBand="0" w:firstRowFirstColumn="0" w:firstRowLastColumn="0" w:lastRowFirstColumn="0" w:lastRowLastColumn="0"/>
            </w:pPr>
            <w:r>
              <w:t>29</w:t>
            </w:r>
          </w:p>
          <w:p w14:paraId="6134C503" w14:textId="5E945EED" w:rsidR="00A06B2C" w:rsidRPr="005D74F9" w:rsidRDefault="003E4172" w:rsidP="003E4172">
            <w:pPr>
              <w:jc w:val="right"/>
              <w:cnfStyle w:val="000000000000" w:firstRow="0" w:lastRow="0" w:firstColumn="0" w:lastColumn="0" w:oddVBand="0" w:evenVBand="0" w:oddHBand="0" w:evenHBand="0" w:firstRowFirstColumn="0" w:firstRowLastColumn="0" w:lastRowFirstColumn="0" w:lastRowLastColumn="0"/>
            </w:pPr>
            <w:r>
              <w:t>11</w:t>
            </w:r>
          </w:p>
          <w:p w14:paraId="71427BF0" w14:textId="313BB9B2" w:rsidR="00A06B2C" w:rsidRPr="005D74F9" w:rsidRDefault="00474185" w:rsidP="00474185">
            <w:pPr>
              <w:jc w:val="right"/>
              <w:cnfStyle w:val="000000000000" w:firstRow="0" w:lastRow="0" w:firstColumn="0" w:lastColumn="0" w:oddVBand="0" w:evenVBand="0" w:oddHBand="0" w:evenHBand="0" w:firstRowFirstColumn="0" w:firstRowLastColumn="0" w:lastRowFirstColumn="0" w:lastRowLastColumn="0"/>
            </w:pPr>
            <w:r>
              <w:t>2</w:t>
            </w:r>
            <w:r w:rsidR="00A06B2C" w:rsidRPr="005D74F9">
              <w:t>1</w:t>
            </w:r>
          </w:p>
          <w:p w14:paraId="1E9990E3" w14:textId="64FB83D5" w:rsidR="00A06B2C" w:rsidRPr="005D74F9" w:rsidRDefault="00A06B2C" w:rsidP="00D66EE2">
            <w:pPr>
              <w:jc w:val="right"/>
              <w:cnfStyle w:val="000000000000" w:firstRow="0" w:lastRow="0" w:firstColumn="0" w:lastColumn="0" w:oddVBand="0" w:evenVBand="0" w:oddHBand="0" w:evenHBand="0" w:firstRowFirstColumn="0" w:firstRowLastColumn="0" w:lastRowFirstColumn="0" w:lastRowLastColumn="0"/>
            </w:pPr>
            <w:r>
              <w:t>2</w:t>
            </w:r>
          </w:p>
          <w:p w14:paraId="1B09B15D" w14:textId="3C60F631" w:rsidR="00A06B2C" w:rsidRPr="005D74F9" w:rsidRDefault="00474185" w:rsidP="00D66EE2">
            <w:pPr>
              <w:jc w:val="right"/>
              <w:cnfStyle w:val="000000000000" w:firstRow="0" w:lastRow="0" w:firstColumn="0" w:lastColumn="0" w:oddVBand="0" w:evenVBand="0" w:oddHBand="0" w:evenHBand="0" w:firstRowFirstColumn="0" w:firstRowLastColumn="0" w:lastRowFirstColumn="0" w:lastRowLastColumn="0"/>
            </w:pPr>
            <w:r>
              <w:t>3</w:t>
            </w:r>
          </w:p>
        </w:tc>
        <w:tc>
          <w:tcPr>
            <w:tcW w:w="291" w:type="pct"/>
            <w:gridSpan w:val="2"/>
            <w:shd w:val="clear" w:color="auto" w:fill="auto"/>
          </w:tcPr>
          <w:p w14:paraId="5DE5EF6F" w14:textId="77777777" w:rsidR="00A06B2C" w:rsidRPr="005D74F9" w:rsidRDefault="00A06B2C" w:rsidP="00D66EE2">
            <w:pPr>
              <w:jc w:val="center"/>
              <w:cnfStyle w:val="000000000000" w:firstRow="0" w:lastRow="0" w:firstColumn="0" w:lastColumn="0" w:oddVBand="0" w:evenVBand="0" w:oddHBand="0" w:evenHBand="0" w:firstRowFirstColumn="0" w:firstRowLastColumn="0" w:lastRowFirstColumn="0" w:lastRowLastColumn="0"/>
              <w:rPr>
                <w:i/>
              </w:rPr>
            </w:pPr>
          </w:p>
        </w:tc>
      </w:tr>
      <w:tr w:rsidR="00A06B2C" w:rsidRPr="00977B47" w14:paraId="7A541984" w14:textId="77777777" w:rsidTr="003044FB">
        <w:trPr>
          <w:gridAfter w:val="1"/>
          <w:cnfStyle w:val="000000100000" w:firstRow="0" w:lastRow="0" w:firstColumn="0" w:lastColumn="0" w:oddVBand="0" w:evenVBand="0" w:oddHBand="1" w:evenHBand="0" w:firstRowFirstColumn="0" w:firstRowLastColumn="0" w:lastRowFirstColumn="0" w:lastRowLastColumn="0"/>
          <w:wAfter w:w="65" w:type="pct"/>
          <w:trHeight w:val="3258"/>
          <w:jc w:val="center"/>
        </w:trPr>
        <w:tc>
          <w:tcPr>
            <w:cnfStyle w:val="001000000000" w:firstRow="0" w:lastRow="0" w:firstColumn="1" w:lastColumn="0" w:oddVBand="0" w:evenVBand="0" w:oddHBand="0" w:evenHBand="0" w:firstRowFirstColumn="0" w:firstRowLastColumn="0" w:lastRowFirstColumn="0" w:lastRowLastColumn="0"/>
            <w:tcW w:w="1057" w:type="pct"/>
            <w:tcBorders>
              <w:bottom w:val="single" w:sz="4" w:space="0" w:color="auto"/>
            </w:tcBorders>
            <w:shd w:val="clear" w:color="auto" w:fill="auto"/>
          </w:tcPr>
          <w:p w14:paraId="448E0368" w14:textId="77777777" w:rsidR="00A06B2C" w:rsidRPr="005D74F9" w:rsidRDefault="00A06B2C" w:rsidP="00D66EE2">
            <w:r w:rsidRPr="005D74F9">
              <w:t>Storm Lake</w:t>
            </w:r>
          </w:p>
          <w:p w14:paraId="1725959C" w14:textId="670741D1" w:rsidR="00A06B2C" w:rsidRPr="005D74F9" w:rsidRDefault="00474185" w:rsidP="00D66EE2">
            <w:pPr>
              <w:rPr>
                <w:b w:val="0"/>
              </w:rPr>
            </w:pPr>
            <w:r>
              <w:rPr>
                <w:b w:val="0"/>
              </w:rPr>
              <w:t xml:space="preserve">     Bigmouth Buffalo</w:t>
            </w:r>
          </w:p>
          <w:p w14:paraId="17E93992" w14:textId="086E86B5" w:rsidR="00A06B2C" w:rsidRPr="005D74F9" w:rsidRDefault="00A06B2C" w:rsidP="00D66EE2">
            <w:pPr>
              <w:rPr>
                <w:b w:val="0"/>
              </w:rPr>
            </w:pPr>
            <w:r w:rsidRPr="005D74F9">
              <w:rPr>
                <w:b w:val="0"/>
              </w:rPr>
              <w:t xml:space="preserve">     B</w:t>
            </w:r>
            <w:r w:rsidR="00474185">
              <w:rPr>
                <w:b w:val="0"/>
              </w:rPr>
              <w:t>lack Crappie</w:t>
            </w:r>
          </w:p>
          <w:p w14:paraId="69525CD8" w14:textId="77777777" w:rsidR="00A06B2C" w:rsidRPr="005D74F9" w:rsidRDefault="00A06B2C" w:rsidP="00D66EE2">
            <w:pPr>
              <w:rPr>
                <w:b w:val="0"/>
              </w:rPr>
            </w:pPr>
            <w:r w:rsidRPr="005D74F9">
              <w:rPr>
                <w:b w:val="0"/>
              </w:rPr>
              <w:t xml:space="preserve">     Channel Catfish</w:t>
            </w:r>
          </w:p>
          <w:p w14:paraId="17C0BD43" w14:textId="77777777" w:rsidR="00A06B2C" w:rsidRDefault="00A06B2C" w:rsidP="00D66EE2">
            <w:pPr>
              <w:rPr>
                <w:b w:val="0"/>
              </w:rPr>
            </w:pPr>
            <w:r w:rsidRPr="005D74F9">
              <w:rPr>
                <w:b w:val="0"/>
              </w:rPr>
              <w:t xml:space="preserve">     </w:t>
            </w:r>
            <w:r>
              <w:rPr>
                <w:b w:val="0"/>
              </w:rPr>
              <w:t>Common Carp</w:t>
            </w:r>
          </w:p>
          <w:p w14:paraId="5829714E" w14:textId="77777777" w:rsidR="00A06B2C" w:rsidRPr="005D74F9" w:rsidRDefault="00A06B2C" w:rsidP="00D66EE2">
            <w:pPr>
              <w:rPr>
                <w:b w:val="0"/>
              </w:rPr>
            </w:pPr>
            <w:r>
              <w:rPr>
                <w:b w:val="0"/>
              </w:rPr>
              <w:t xml:space="preserve">     </w:t>
            </w:r>
            <w:r w:rsidRPr="005D74F9">
              <w:rPr>
                <w:b w:val="0"/>
              </w:rPr>
              <w:t>Gizzard Shad</w:t>
            </w:r>
          </w:p>
          <w:p w14:paraId="48EC9F7E" w14:textId="507E63DE" w:rsidR="00A06B2C" w:rsidRPr="005D74F9" w:rsidRDefault="00A06B2C" w:rsidP="00D66EE2">
            <w:pPr>
              <w:rPr>
                <w:b w:val="0"/>
              </w:rPr>
            </w:pPr>
            <w:r w:rsidRPr="005D74F9">
              <w:rPr>
                <w:b w:val="0"/>
              </w:rPr>
              <w:t xml:space="preserve">     </w:t>
            </w:r>
            <w:r w:rsidR="00474185">
              <w:rPr>
                <w:b w:val="0"/>
              </w:rPr>
              <w:t>Green Sunfish</w:t>
            </w:r>
          </w:p>
          <w:p w14:paraId="3F4E6212" w14:textId="777370C3" w:rsidR="00A06B2C" w:rsidRPr="005D74F9" w:rsidRDefault="00A06B2C" w:rsidP="00474185">
            <w:pPr>
              <w:rPr>
                <w:b w:val="0"/>
              </w:rPr>
            </w:pPr>
            <w:r w:rsidRPr="005D74F9">
              <w:rPr>
                <w:b w:val="0"/>
              </w:rPr>
              <w:t xml:space="preserve">     </w:t>
            </w:r>
            <w:r w:rsidR="00474185">
              <w:rPr>
                <w:b w:val="0"/>
              </w:rPr>
              <w:t>Largemouth Bass</w:t>
            </w:r>
          </w:p>
          <w:p w14:paraId="3D151DFD" w14:textId="77777777" w:rsidR="00A06B2C" w:rsidRPr="005D74F9" w:rsidRDefault="00A06B2C" w:rsidP="00D66EE2">
            <w:pPr>
              <w:rPr>
                <w:b w:val="0"/>
              </w:rPr>
            </w:pPr>
            <w:r w:rsidRPr="005D74F9">
              <w:rPr>
                <w:b w:val="0"/>
              </w:rPr>
              <w:t xml:space="preserve">     Walleye</w:t>
            </w:r>
          </w:p>
          <w:p w14:paraId="3155F848" w14:textId="221E6B90" w:rsidR="00A06B2C" w:rsidRPr="005D74F9" w:rsidRDefault="00A06B2C" w:rsidP="003044FB">
            <w:pPr>
              <w:rPr>
                <w:b w:val="0"/>
              </w:rPr>
            </w:pPr>
            <w:r w:rsidRPr="005D74F9">
              <w:rPr>
                <w:b w:val="0"/>
              </w:rPr>
              <w:t xml:space="preserve">     White Bass</w:t>
            </w:r>
          </w:p>
          <w:p w14:paraId="6A96DD2C" w14:textId="4743718E" w:rsidR="00A06B2C" w:rsidRPr="005D74F9" w:rsidRDefault="00A06B2C" w:rsidP="00D66EE2">
            <w:pPr>
              <w:rPr>
                <w:b w:val="0"/>
              </w:rPr>
            </w:pPr>
            <w:r w:rsidRPr="005D74F9">
              <w:rPr>
                <w:b w:val="0"/>
              </w:rPr>
              <w:t xml:space="preserve">     White Sucker</w:t>
            </w:r>
          </w:p>
        </w:tc>
        <w:tc>
          <w:tcPr>
            <w:tcW w:w="501" w:type="pct"/>
            <w:tcBorders>
              <w:bottom w:val="single" w:sz="4" w:space="0" w:color="auto"/>
            </w:tcBorders>
            <w:shd w:val="clear" w:color="auto" w:fill="auto"/>
          </w:tcPr>
          <w:p w14:paraId="38AFD69F"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4CC97258" w14:textId="2E19D0F4"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673478FA" w14:textId="144B07B9"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6311F4F2" w14:textId="382AB97F"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p>
          <w:p w14:paraId="42EED7DB" w14:textId="60CE907A"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5FDBD4A2" w14:textId="259BCFFA"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F793028" w14:textId="2EA110BA"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292D521F" w14:textId="6C79635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w:t>
            </w:r>
          </w:p>
          <w:p w14:paraId="4AB42A15" w14:textId="6EA80B56"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6FC759B"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p>
          <w:p w14:paraId="0F140809" w14:textId="2A39D065"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99" w:type="pct"/>
            <w:tcBorders>
              <w:bottom w:val="single" w:sz="4" w:space="0" w:color="auto"/>
            </w:tcBorders>
            <w:shd w:val="clear" w:color="auto" w:fill="auto"/>
          </w:tcPr>
          <w:p w14:paraId="0E84F0B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1D12DC0B" w14:textId="14A322A6"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779063BD" w14:textId="67B9B9E7"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794F506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72CB89DA" w14:textId="77777777" w:rsidR="00A06B2C" w:rsidRDefault="00A06B2C" w:rsidP="00D66EE2">
            <w:pPr>
              <w:jc w:val="center"/>
              <w:cnfStyle w:val="000000100000" w:firstRow="0" w:lastRow="0" w:firstColumn="0" w:lastColumn="0" w:oddVBand="0" w:evenVBand="0" w:oddHBand="1" w:evenHBand="0" w:firstRowFirstColumn="0" w:firstRowLastColumn="0" w:lastRowFirstColumn="0" w:lastRowLastColumn="0"/>
            </w:pPr>
            <w:r>
              <w:t>0</w:t>
            </w:r>
          </w:p>
          <w:p w14:paraId="057470B4"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w:t>
            </w:r>
          </w:p>
          <w:p w14:paraId="5F144A48" w14:textId="5794623D"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50CCC84B" w14:textId="55C8126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w:t>
            </w:r>
          </w:p>
          <w:p w14:paraId="5B2CC9A6" w14:textId="463BCE4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w:t>
            </w:r>
          </w:p>
          <w:p w14:paraId="0320CD34"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p>
          <w:p w14:paraId="3514C8B0" w14:textId="7826CA03"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w:t>
            </w:r>
          </w:p>
        </w:tc>
        <w:tc>
          <w:tcPr>
            <w:tcW w:w="474" w:type="pct"/>
            <w:tcBorders>
              <w:bottom w:val="single" w:sz="4" w:space="0" w:color="auto"/>
            </w:tcBorders>
            <w:shd w:val="clear" w:color="auto" w:fill="auto"/>
          </w:tcPr>
          <w:p w14:paraId="7963DE2D"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074F672D" w14:textId="676F70C4"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0C35E285" w14:textId="577D4413" w:rsidR="00A06B2C" w:rsidRPr="005D74F9" w:rsidRDefault="00E77BE9" w:rsidP="00D66EE2">
            <w:pPr>
              <w:jc w:val="center"/>
              <w:cnfStyle w:val="000000100000" w:firstRow="0" w:lastRow="0" w:firstColumn="0" w:lastColumn="0" w:oddVBand="0" w:evenVBand="0" w:oddHBand="1" w:evenHBand="0" w:firstRowFirstColumn="0" w:firstRowLastColumn="0" w:lastRowFirstColumn="0" w:lastRowLastColumn="0"/>
            </w:pPr>
            <w:r>
              <w:t>1</w:t>
            </w:r>
            <w:r w:rsidR="00474185">
              <w:t xml:space="preserve"> (10</w:t>
            </w:r>
            <w:r w:rsidR="00A06B2C" w:rsidRPr="005D74F9">
              <w:t>0)</w:t>
            </w:r>
          </w:p>
          <w:p w14:paraId="0A3FD280" w14:textId="6960A29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3</w:t>
            </w:r>
            <w:r w:rsidR="00A06B2C" w:rsidRPr="005D74F9">
              <w:t xml:space="preserve"> (100)</w:t>
            </w:r>
          </w:p>
          <w:p w14:paraId="4D7B253B" w14:textId="185A0C24"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31</w:t>
            </w:r>
            <w:r w:rsidR="00A06B2C">
              <w:t xml:space="preserve"> (100)</w:t>
            </w:r>
          </w:p>
          <w:p w14:paraId="08503323" w14:textId="4D0C165C"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r w:rsidR="00A06B2C">
              <w:t xml:space="preserve"> (</w:t>
            </w:r>
            <w:r>
              <w:t>10</w:t>
            </w:r>
            <w:r w:rsidR="00A06B2C" w:rsidRPr="005D74F9">
              <w:t>0)</w:t>
            </w:r>
          </w:p>
          <w:p w14:paraId="07C66C02" w14:textId="66E54320"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08491498" w14:textId="251C775A"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1</w:t>
            </w:r>
            <w:r w:rsidR="00A06B2C" w:rsidRPr="005D74F9">
              <w:t xml:space="preserve"> (100)</w:t>
            </w:r>
          </w:p>
          <w:p w14:paraId="76A7BDDE" w14:textId="1C620403"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 (100</w:t>
            </w:r>
            <w:r w:rsidR="00A06B2C" w:rsidRPr="005D74F9">
              <w:t>)</w:t>
            </w:r>
          </w:p>
          <w:p w14:paraId="5B1A23E8" w14:textId="226928D4" w:rsidR="00A06B2C" w:rsidRPr="005D74F9" w:rsidRDefault="00474185" w:rsidP="003044FB">
            <w:pPr>
              <w:spacing w:line="259" w:lineRule="auto"/>
              <w:jc w:val="center"/>
              <w:cnfStyle w:val="000000100000" w:firstRow="0" w:lastRow="0" w:firstColumn="0" w:lastColumn="0" w:oddVBand="0" w:evenVBand="0" w:oddHBand="1" w:evenHBand="0" w:firstRowFirstColumn="0" w:firstRowLastColumn="0" w:lastRowFirstColumn="0" w:lastRowLastColumn="0"/>
            </w:pPr>
            <w:r>
              <w:t>1 (100</w:t>
            </w:r>
            <w:r w:rsidR="00A06B2C" w:rsidRPr="005D74F9">
              <w:t>)</w:t>
            </w:r>
          </w:p>
          <w:p w14:paraId="019DC4DB" w14:textId="339F46B7"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 (100)</w:t>
            </w:r>
          </w:p>
        </w:tc>
        <w:tc>
          <w:tcPr>
            <w:tcW w:w="527" w:type="pct"/>
            <w:tcBorders>
              <w:bottom w:val="single" w:sz="4" w:space="0" w:color="auto"/>
            </w:tcBorders>
            <w:shd w:val="clear" w:color="auto" w:fill="auto"/>
          </w:tcPr>
          <w:p w14:paraId="1C95A80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345BDD4D" w14:textId="313D81C5"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 (</w:t>
            </w:r>
            <w:r w:rsidR="00A06B2C">
              <w:t>0</w:t>
            </w:r>
            <w:r w:rsidR="00A06B2C" w:rsidRPr="005D74F9">
              <w:t>)</w:t>
            </w:r>
          </w:p>
          <w:p w14:paraId="4345A04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6121FEE5"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03C8389" w14:textId="4C979B71" w:rsidR="00A06B2C" w:rsidRDefault="00474185" w:rsidP="00D66EE2">
            <w:pPr>
              <w:jc w:val="center"/>
              <w:cnfStyle w:val="000000100000" w:firstRow="0" w:lastRow="0" w:firstColumn="0" w:lastColumn="0" w:oddVBand="0" w:evenVBand="0" w:oddHBand="1" w:evenHBand="0" w:firstRowFirstColumn="0" w:firstRowLastColumn="0" w:lastRowFirstColumn="0" w:lastRowLastColumn="0"/>
            </w:pPr>
            <w:r>
              <w:t>11</w:t>
            </w:r>
            <w:r w:rsidR="00E77BE9">
              <w:t xml:space="preserve"> (26</w:t>
            </w:r>
            <w:r w:rsidR="00A06B2C">
              <w:t>)</w:t>
            </w:r>
          </w:p>
          <w:p w14:paraId="5C8F11A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7A45F39" w14:textId="7EC65A2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0 (</w:t>
            </w:r>
            <w:r w:rsidR="00A06B2C">
              <w:t>0</w:t>
            </w:r>
            <w:r w:rsidR="00A06B2C" w:rsidRPr="005D74F9">
              <w:t>)</w:t>
            </w:r>
          </w:p>
          <w:p w14:paraId="4B9D0443" w14:textId="50FE9FB6"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61B95794" w14:textId="029E4FFC"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w:t>
            </w:r>
            <w:r w:rsidR="00E77BE9">
              <w:t xml:space="preserve"> (60</w:t>
            </w:r>
            <w:r w:rsidR="00A06B2C" w:rsidRPr="005D74F9">
              <w:t>)</w:t>
            </w:r>
          </w:p>
          <w:p w14:paraId="16E58D56" w14:textId="77777777" w:rsidR="003044FB" w:rsidRDefault="00474185" w:rsidP="003044FB">
            <w:pPr>
              <w:jc w:val="center"/>
              <w:cnfStyle w:val="000000100000" w:firstRow="0" w:lastRow="0" w:firstColumn="0" w:lastColumn="0" w:oddVBand="0" w:evenVBand="0" w:oddHBand="1" w:evenHBand="0" w:firstRowFirstColumn="0" w:firstRowLastColumn="0" w:lastRowFirstColumn="0" w:lastRowLastColumn="0"/>
            </w:pPr>
            <w:r>
              <w:t>6</w:t>
            </w:r>
            <w:r w:rsidR="00A06B2C" w:rsidRPr="005D74F9">
              <w:t xml:space="preserve"> (</w:t>
            </w:r>
            <w:r w:rsidR="00E77BE9">
              <w:t>88</w:t>
            </w:r>
            <w:r w:rsidR="00A06B2C" w:rsidRPr="005D74F9">
              <w:t>)</w:t>
            </w:r>
          </w:p>
          <w:p w14:paraId="32D9134D" w14:textId="2F32E69C" w:rsidR="00A06B2C" w:rsidRPr="005D74F9" w:rsidRDefault="00474185" w:rsidP="003044FB">
            <w:pPr>
              <w:jc w:val="center"/>
              <w:cnfStyle w:val="000000100000" w:firstRow="0" w:lastRow="0" w:firstColumn="0" w:lastColumn="0" w:oddVBand="0" w:evenVBand="0" w:oddHBand="1" w:evenHBand="0" w:firstRowFirstColumn="0" w:firstRowLastColumn="0" w:lastRowFirstColumn="0" w:lastRowLastColumn="0"/>
            </w:pPr>
            <w:r>
              <w:t>0</w:t>
            </w:r>
            <w:r w:rsidR="00A06B2C" w:rsidRPr="005D74F9">
              <w:t xml:space="preserve"> (100)</w:t>
            </w:r>
          </w:p>
        </w:tc>
        <w:tc>
          <w:tcPr>
            <w:tcW w:w="768" w:type="pct"/>
            <w:gridSpan w:val="3"/>
            <w:tcBorders>
              <w:bottom w:val="single" w:sz="4" w:space="0" w:color="auto"/>
            </w:tcBorders>
            <w:shd w:val="clear" w:color="auto" w:fill="auto"/>
          </w:tcPr>
          <w:p w14:paraId="4CC6485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6DD2038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2CDD33CC"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D18DAF9"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7D954F54"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641157A7"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85C918A"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027C1BCE" w14:textId="036CABD8" w:rsidR="00A06B2C" w:rsidRPr="005D74F9" w:rsidRDefault="00474185" w:rsidP="00474185">
            <w:pPr>
              <w:jc w:val="center"/>
              <w:cnfStyle w:val="000000100000" w:firstRow="0" w:lastRow="0" w:firstColumn="0" w:lastColumn="0" w:oddVBand="0" w:evenVBand="0" w:oddHBand="1" w:evenHBand="0" w:firstRowFirstColumn="0" w:firstRowLastColumn="0" w:lastRowFirstColumn="0" w:lastRowLastColumn="0"/>
            </w:pPr>
            <w:r>
              <w:t>0 (</w:t>
            </w:r>
            <w:r w:rsidR="00A06B2C" w:rsidRPr="005D74F9">
              <w:t>0)</w:t>
            </w:r>
          </w:p>
          <w:p w14:paraId="6E4350C0" w14:textId="7DD8F30C"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(20</w:t>
            </w:r>
            <w:r w:rsidRPr="005D74F9">
              <w:t>)</w:t>
            </w:r>
          </w:p>
          <w:p w14:paraId="1F7AB1DB" w14:textId="5889F5D7" w:rsidR="00A06B2C" w:rsidRPr="005D74F9" w:rsidRDefault="00474185" w:rsidP="003044FB">
            <w:pPr>
              <w:jc w:val="center"/>
              <w:cnfStyle w:val="000000100000" w:firstRow="0" w:lastRow="0" w:firstColumn="0" w:lastColumn="0" w:oddVBand="0" w:evenVBand="0" w:oddHBand="1" w:evenHBand="0" w:firstRowFirstColumn="0" w:firstRowLastColumn="0" w:lastRowFirstColumn="0" w:lastRowLastColumn="0"/>
            </w:pPr>
            <w:r>
              <w:t>1</w:t>
            </w:r>
            <w:r w:rsidR="00E77BE9">
              <w:t xml:space="preserve"> (13</w:t>
            </w:r>
            <w:r w:rsidR="00A06B2C" w:rsidRPr="005D74F9">
              <w:t>)</w:t>
            </w:r>
          </w:p>
          <w:p w14:paraId="55D037FE" w14:textId="4F36CDA1" w:rsidR="00A06B2C" w:rsidRPr="005D74F9" w:rsidRDefault="00474185" w:rsidP="00D66EE2">
            <w:pPr>
              <w:jc w:val="center"/>
              <w:cnfStyle w:val="000000100000" w:firstRow="0" w:lastRow="0" w:firstColumn="0" w:lastColumn="0" w:oddVBand="0" w:evenVBand="0" w:oddHBand="1" w:evenHBand="0" w:firstRowFirstColumn="0" w:firstRowLastColumn="0" w:lastRowFirstColumn="0" w:lastRowLastColumn="0"/>
            </w:pPr>
            <w:r>
              <w:t>2 (100</w:t>
            </w:r>
            <w:r w:rsidR="00A06B2C" w:rsidRPr="005D74F9">
              <w:t>)</w:t>
            </w:r>
          </w:p>
        </w:tc>
        <w:tc>
          <w:tcPr>
            <w:tcW w:w="449" w:type="pct"/>
            <w:tcBorders>
              <w:bottom w:val="single" w:sz="4" w:space="0" w:color="auto"/>
            </w:tcBorders>
            <w:shd w:val="clear" w:color="auto" w:fill="auto"/>
          </w:tcPr>
          <w:p w14:paraId="3000ED35"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p>
          <w:p w14:paraId="2E98CD3E"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370685D6"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10493312"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6338E239" w14:textId="77777777" w:rsidR="00A06B2C" w:rsidRPr="005D74F9" w:rsidRDefault="00A06B2C" w:rsidP="00D66EE2">
            <w:pPr>
              <w:spacing w:line="259" w:lineRule="auto"/>
              <w:jc w:val="center"/>
              <w:cnfStyle w:val="000000100000" w:firstRow="0" w:lastRow="0" w:firstColumn="0" w:lastColumn="0" w:oddVBand="0" w:evenVBand="0" w:oddHBand="1" w:evenHBand="0" w:firstRowFirstColumn="0" w:firstRowLastColumn="0" w:lastRowFirstColumn="0" w:lastRowLastColumn="0"/>
            </w:pPr>
            <w:r w:rsidRPr="005D74F9">
              <w:t>0 (0)</w:t>
            </w:r>
          </w:p>
          <w:p w14:paraId="184B96C0"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26E308C3"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13145D4" w14:textId="35283578" w:rsidR="00A06B2C" w:rsidRPr="005D74F9" w:rsidRDefault="00A06B2C" w:rsidP="00474185">
            <w:pPr>
              <w:jc w:val="center"/>
              <w:cnfStyle w:val="000000100000" w:firstRow="0" w:lastRow="0" w:firstColumn="0" w:lastColumn="0" w:oddVBand="0" w:evenVBand="0" w:oddHBand="1" w:evenHBand="0" w:firstRowFirstColumn="0" w:firstRowLastColumn="0" w:lastRowFirstColumn="0" w:lastRowLastColumn="0"/>
            </w:pPr>
            <w:r w:rsidRPr="005D74F9">
              <w:t>0 (0)</w:t>
            </w:r>
          </w:p>
          <w:p w14:paraId="6A50AF41" w14:textId="77777777" w:rsidR="00A06B2C" w:rsidRPr="005D74F9" w:rsidRDefault="00A06B2C" w:rsidP="00D66EE2">
            <w:pPr>
              <w:jc w:val="center"/>
              <w:cnfStyle w:val="000000100000" w:firstRow="0" w:lastRow="0" w:firstColumn="0" w:lastColumn="0" w:oddVBand="0" w:evenVBand="0" w:oddHBand="1" w:evenHBand="0" w:firstRowFirstColumn="0" w:firstRowLastColumn="0" w:lastRowFirstColumn="0" w:lastRowLastColumn="0"/>
            </w:pPr>
            <w:r w:rsidRPr="005D74F9">
              <w:t>0 (0)</w:t>
            </w:r>
          </w:p>
          <w:p w14:paraId="5EA05335" w14:textId="77777777" w:rsidR="003044FB"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 (0)</w:t>
            </w:r>
            <w:r w:rsidR="003044FB" w:rsidRPr="005D74F9">
              <w:t xml:space="preserve"> </w:t>
            </w:r>
          </w:p>
          <w:p w14:paraId="69DB7F7F" w14:textId="2DE8FF8B" w:rsidR="00A06B2C" w:rsidRPr="005D74F9" w:rsidRDefault="00A06B2C" w:rsidP="003044FB">
            <w:pPr>
              <w:jc w:val="center"/>
              <w:cnfStyle w:val="000000100000" w:firstRow="0" w:lastRow="0" w:firstColumn="0" w:lastColumn="0" w:oddVBand="0" w:evenVBand="0" w:oddHBand="1" w:evenHBand="0" w:firstRowFirstColumn="0" w:firstRowLastColumn="0" w:lastRowFirstColumn="0" w:lastRowLastColumn="0"/>
            </w:pPr>
            <w:r w:rsidRPr="005D74F9">
              <w:t>0 (0)</w:t>
            </w:r>
            <w:r w:rsidR="00474185" w:rsidRPr="005D74F9">
              <w:t xml:space="preserve"> </w:t>
            </w:r>
          </w:p>
        </w:tc>
        <w:tc>
          <w:tcPr>
            <w:tcW w:w="369" w:type="pct"/>
            <w:gridSpan w:val="2"/>
            <w:tcBorders>
              <w:bottom w:val="single" w:sz="4" w:space="0" w:color="auto"/>
            </w:tcBorders>
            <w:shd w:val="clear" w:color="auto" w:fill="auto"/>
          </w:tcPr>
          <w:p w14:paraId="24B72366"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p>
          <w:p w14:paraId="20D5C7FD" w14:textId="3F6634A7"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4465F6C6" w14:textId="577B1FF4"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16B8D6CF" w14:textId="219CFFB8"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4</w:t>
            </w:r>
          </w:p>
          <w:p w14:paraId="4C15849C" w14:textId="760621F0" w:rsidR="00A06B2C" w:rsidRDefault="00A06B2C" w:rsidP="00D66EE2">
            <w:pPr>
              <w:jc w:val="right"/>
              <w:cnfStyle w:val="000000100000" w:firstRow="0" w:lastRow="0" w:firstColumn="0" w:lastColumn="0" w:oddVBand="0" w:evenVBand="0" w:oddHBand="1" w:evenHBand="0" w:firstRowFirstColumn="0" w:firstRowLastColumn="0" w:lastRowFirstColumn="0" w:lastRowLastColumn="0"/>
            </w:pPr>
            <w:r>
              <w:t>4</w:t>
            </w:r>
            <w:r w:rsidR="00474185">
              <w:t>2</w:t>
            </w:r>
          </w:p>
          <w:p w14:paraId="708D4476" w14:textId="7F568816"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7688635E" w14:textId="68D23137" w:rsidR="00A06B2C" w:rsidRPr="005D74F9" w:rsidRDefault="00474185" w:rsidP="00D66EE2">
            <w:pPr>
              <w:jc w:val="right"/>
              <w:cnfStyle w:val="000000100000" w:firstRow="0" w:lastRow="0" w:firstColumn="0" w:lastColumn="0" w:oddVBand="0" w:evenVBand="0" w:oddHBand="1" w:evenHBand="0" w:firstRowFirstColumn="0" w:firstRowLastColumn="0" w:lastRowFirstColumn="0" w:lastRowLastColumn="0"/>
            </w:pPr>
            <w:r>
              <w:t>1</w:t>
            </w:r>
          </w:p>
          <w:p w14:paraId="15992785" w14:textId="1CDC0C2C" w:rsidR="00A06B2C" w:rsidRPr="005D74F9" w:rsidRDefault="00A06B2C" w:rsidP="00474185">
            <w:pPr>
              <w:jc w:val="right"/>
              <w:cnfStyle w:val="000000100000" w:firstRow="0" w:lastRow="0" w:firstColumn="0" w:lastColumn="0" w:oddVBand="0" w:evenVBand="0" w:oddHBand="1" w:evenHBand="0" w:firstRowFirstColumn="0" w:firstRowLastColumn="0" w:lastRowFirstColumn="0" w:lastRowLastColumn="0"/>
            </w:pPr>
            <w:r w:rsidRPr="005D74F9">
              <w:t>1</w:t>
            </w:r>
          </w:p>
          <w:p w14:paraId="2F8DC587" w14:textId="06EAC4CF"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pPr>
            <w:r>
              <w:t>5</w:t>
            </w:r>
          </w:p>
          <w:p w14:paraId="4DF68D9B" w14:textId="77777777" w:rsidR="003044FB" w:rsidRDefault="00474185" w:rsidP="003044FB">
            <w:pPr>
              <w:jc w:val="right"/>
              <w:cnfStyle w:val="000000100000" w:firstRow="0" w:lastRow="0" w:firstColumn="0" w:lastColumn="0" w:oddVBand="0" w:evenVBand="0" w:oddHBand="1" w:evenHBand="0" w:firstRowFirstColumn="0" w:firstRowLastColumn="0" w:lastRowFirstColumn="0" w:lastRowLastColumn="0"/>
            </w:pPr>
            <w:r>
              <w:t>8</w:t>
            </w:r>
          </w:p>
          <w:p w14:paraId="54424703" w14:textId="2C582E57" w:rsidR="00A06B2C" w:rsidRPr="005D74F9" w:rsidRDefault="00474185" w:rsidP="003044FB">
            <w:pPr>
              <w:jc w:val="right"/>
              <w:cnfStyle w:val="000000100000" w:firstRow="0" w:lastRow="0" w:firstColumn="0" w:lastColumn="0" w:oddVBand="0" w:evenVBand="0" w:oddHBand="1" w:evenHBand="0" w:firstRowFirstColumn="0" w:firstRowLastColumn="0" w:lastRowFirstColumn="0" w:lastRowLastColumn="0"/>
            </w:pPr>
            <w:r>
              <w:t>2</w:t>
            </w:r>
          </w:p>
        </w:tc>
        <w:tc>
          <w:tcPr>
            <w:tcW w:w="291" w:type="pct"/>
            <w:gridSpan w:val="2"/>
            <w:tcBorders>
              <w:bottom w:val="single" w:sz="4" w:space="0" w:color="auto"/>
            </w:tcBorders>
            <w:shd w:val="clear" w:color="auto" w:fill="auto"/>
          </w:tcPr>
          <w:p w14:paraId="0DAB2917" w14:textId="77777777" w:rsidR="00A06B2C" w:rsidRPr="005D74F9" w:rsidRDefault="00A06B2C" w:rsidP="00D66EE2">
            <w:pPr>
              <w:jc w:val="right"/>
              <w:cnfStyle w:val="000000100000" w:firstRow="0" w:lastRow="0" w:firstColumn="0" w:lastColumn="0" w:oddVBand="0" w:evenVBand="0" w:oddHBand="1" w:evenHBand="0" w:firstRowFirstColumn="0" w:firstRowLastColumn="0" w:lastRowFirstColumn="0" w:lastRowLastColumn="0"/>
              <w:rPr>
                <w:i/>
              </w:rPr>
            </w:pPr>
          </w:p>
        </w:tc>
      </w:tr>
    </w:tbl>
    <w:p w14:paraId="3A33C523" w14:textId="77777777" w:rsidR="00A06B2C" w:rsidRPr="00067AA2" w:rsidRDefault="00A06B2C">
      <w:pPr>
        <w:rPr>
          <w:color w:val="231F20"/>
        </w:rPr>
      </w:pPr>
    </w:p>
    <w:sectPr w:rsidR="00A06B2C" w:rsidRPr="00067AA2" w:rsidSect="00E63F6E">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Weber, Michael J [NREM]" w:date="2020-02-14T10:11:00Z" w:initials="WMJ[">
    <w:p w14:paraId="0D9AE2EA" w14:textId="2657CDA1" w:rsidR="00502BD5" w:rsidRDefault="00502BD5">
      <w:pPr>
        <w:pStyle w:val="CommentText"/>
      </w:pPr>
      <w:r>
        <w:rPr>
          <w:rStyle w:val="CommentReference"/>
        </w:rPr>
        <w:annotationRef/>
      </w:r>
      <w:r>
        <w:t xml:space="preserve">What do the different parts of the box plots represent (e.g. mean, median, SD, outliers, </w:t>
      </w:r>
      <w:proofErr w:type="spellStart"/>
      <w:r>
        <w:t>etc</w:t>
      </w:r>
      <w:proofErr w:type="spellEnd"/>
      <w:r>
        <w:t>)?</w:t>
      </w:r>
    </w:p>
  </w:comment>
  <w:comment w:id="54" w:author="Weber, Michael J [NREM]" w:date="2020-02-14T10:10:00Z" w:initials="WMJ[">
    <w:p w14:paraId="4237DC6F" w14:textId="5B1091FF" w:rsidR="00502BD5" w:rsidRDefault="00502BD5">
      <w:pPr>
        <w:pStyle w:val="CommentText"/>
      </w:pPr>
      <w:r>
        <w:rPr>
          <w:rStyle w:val="CommentReference"/>
        </w:rPr>
        <w:annotationRef/>
      </w:r>
      <w:r>
        <w:t>What are the error bars? SE? 95% CI? SD?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9AE2EA" w15:done="0"/>
  <w15:commentEx w15:paraId="4237DC6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A50A49" w14:textId="77777777" w:rsidR="008A3C77" w:rsidRDefault="008A3C77" w:rsidP="00444803">
      <w:r>
        <w:separator/>
      </w:r>
    </w:p>
  </w:endnote>
  <w:endnote w:type="continuationSeparator" w:id="0">
    <w:p w14:paraId="56739F00" w14:textId="77777777" w:rsidR="008A3C77" w:rsidRDefault="008A3C77" w:rsidP="00444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5411724"/>
      <w:docPartObj>
        <w:docPartGallery w:val="Page Numbers (Bottom of Page)"/>
        <w:docPartUnique/>
      </w:docPartObj>
    </w:sdtPr>
    <w:sdtEndPr>
      <w:rPr>
        <w:noProof/>
      </w:rPr>
    </w:sdtEndPr>
    <w:sdtContent>
      <w:p w14:paraId="59716795" w14:textId="5C3639ED" w:rsidR="00292CF9" w:rsidRDefault="00292CF9">
        <w:pPr>
          <w:pStyle w:val="Footer"/>
          <w:jc w:val="center"/>
        </w:pPr>
        <w:r>
          <w:fldChar w:fldCharType="begin"/>
        </w:r>
        <w:r>
          <w:instrText xml:space="preserve"> PAGE   \* MERGEFORMAT </w:instrText>
        </w:r>
        <w:r>
          <w:fldChar w:fldCharType="separate"/>
        </w:r>
        <w:r w:rsidR="00D93F80">
          <w:rPr>
            <w:noProof/>
          </w:rPr>
          <w:t>5</w:t>
        </w:r>
        <w:r>
          <w:rPr>
            <w:noProof/>
          </w:rPr>
          <w:fldChar w:fldCharType="end"/>
        </w:r>
      </w:p>
    </w:sdtContent>
  </w:sdt>
  <w:p w14:paraId="6E9F9226" w14:textId="77777777" w:rsidR="00292CF9" w:rsidRDefault="00292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547660" w14:textId="77777777" w:rsidR="008A3C77" w:rsidRDefault="008A3C77" w:rsidP="00444803">
      <w:r>
        <w:separator/>
      </w:r>
    </w:p>
  </w:footnote>
  <w:footnote w:type="continuationSeparator" w:id="0">
    <w:p w14:paraId="09E17C6D" w14:textId="77777777" w:rsidR="008A3C77" w:rsidRDefault="008A3C77" w:rsidP="00444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63A8C"/>
    <w:multiLevelType w:val="hybridMultilevel"/>
    <w:tmpl w:val="E4E2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159A7"/>
    <w:multiLevelType w:val="multilevel"/>
    <w:tmpl w:val="5888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1C22E8"/>
    <w:multiLevelType w:val="hybridMultilevel"/>
    <w:tmpl w:val="8E32BF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EA80E65"/>
    <w:multiLevelType w:val="hybridMultilevel"/>
    <w:tmpl w:val="4470F782"/>
    <w:lvl w:ilvl="0" w:tplc="465CC2F2">
      <w:start w:val="1"/>
      <w:numFmt w:val="decimal"/>
      <w:lvlText w:val="%1)"/>
      <w:lvlJc w:val="left"/>
      <w:pPr>
        <w:ind w:left="1440" w:hanging="360"/>
      </w:pPr>
      <w:rPr>
        <w:rFonts w:cs="Times New Roman" w:hint="default"/>
      </w:rPr>
    </w:lvl>
    <w:lvl w:ilvl="1" w:tplc="04090019">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eber, Michael J [NREM]">
    <w15:presenceInfo w15:providerId="AD" w15:userId="S-1-5-21-1659004503-1450960922-1606980848-4820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DE0"/>
    <w:rsid w:val="00001059"/>
    <w:rsid w:val="00004BE8"/>
    <w:rsid w:val="00006859"/>
    <w:rsid w:val="000141D8"/>
    <w:rsid w:val="000200E9"/>
    <w:rsid w:val="00020D77"/>
    <w:rsid w:val="00020DB6"/>
    <w:rsid w:val="00024119"/>
    <w:rsid w:val="000313BB"/>
    <w:rsid w:val="00032A44"/>
    <w:rsid w:val="00034A13"/>
    <w:rsid w:val="000355CA"/>
    <w:rsid w:val="00035D04"/>
    <w:rsid w:val="00035DEA"/>
    <w:rsid w:val="000379A2"/>
    <w:rsid w:val="000412C0"/>
    <w:rsid w:val="000430AF"/>
    <w:rsid w:val="00043FE2"/>
    <w:rsid w:val="00044766"/>
    <w:rsid w:val="000456BA"/>
    <w:rsid w:val="00045EB2"/>
    <w:rsid w:val="00050B4F"/>
    <w:rsid w:val="00053ACE"/>
    <w:rsid w:val="00054AB1"/>
    <w:rsid w:val="00061292"/>
    <w:rsid w:val="0006281E"/>
    <w:rsid w:val="00062BAA"/>
    <w:rsid w:val="00066665"/>
    <w:rsid w:val="00066D52"/>
    <w:rsid w:val="00067AA2"/>
    <w:rsid w:val="000724C9"/>
    <w:rsid w:val="00073798"/>
    <w:rsid w:val="00074B91"/>
    <w:rsid w:val="000753E3"/>
    <w:rsid w:val="00076564"/>
    <w:rsid w:val="00080FDE"/>
    <w:rsid w:val="00080FEB"/>
    <w:rsid w:val="00083886"/>
    <w:rsid w:val="00085033"/>
    <w:rsid w:val="000865C0"/>
    <w:rsid w:val="00086842"/>
    <w:rsid w:val="00091358"/>
    <w:rsid w:val="00092E82"/>
    <w:rsid w:val="000962E7"/>
    <w:rsid w:val="0009682E"/>
    <w:rsid w:val="000A4FB1"/>
    <w:rsid w:val="000A53A5"/>
    <w:rsid w:val="000A5B3D"/>
    <w:rsid w:val="000A5CD7"/>
    <w:rsid w:val="000B0D9D"/>
    <w:rsid w:val="000B711F"/>
    <w:rsid w:val="000B7BE4"/>
    <w:rsid w:val="000C1902"/>
    <w:rsid w:val="000C2A96"/>
    <w:rsid w:val="000D2DFA"/>
    <w:rsid w:val="000E4B42"/>
    <w:rsid w:val="000F0DE2"/>
    <w:rsid w:val="000F5582"/>
    <w:rsid w:val="00104227"/>
    <w:rsid w:val="001107D7"/>
    <w:rsid w:val="00111413"/>
    <w:rsid w:val="001143A2"/>
    <w:rsid w:val="00124507"/>
    <w:rsid w:val="00124D8D"/>
    <w:rsid w:val="001251A3"/>
    <w:rsid w:val="00126DE0"/>
    <w:rsid w:val="00127B15"/>
    <w:rsid w:val="001328C2"/>
    <w:rsid w:val="001341B7"/>
    <w:rsid w:val="00136A7D"/>
    <w:rsid w:val="00136F2D"/>
    <w:rsid w:val="0014358C"/>
    <w:rsid w:val="0014572E"/>
    <w:rsid w:val="001457E8"/>
    <w:rsid w:val="00145865"/>
    <w:rsid w:val="00147D60"/>
    <w:rsid w:val="00151C2A"/>
    <w:rsid w:val="00154B3F"/>
    <w:rsid w:val="00154FFD"/>
    <w:rsid w:val="0015588A"/>
    <w:rsid w:val="00161D20"/>
    <w:rsid w:val="001635AE"/>
    <w:rsid w:val="00175AEA"/>
    <w:rsid w:val="00177C64"/>
    <w:rsid w:val="0018157B"/>
    <w:rsid w:val="00182C9F"/>
    <w:rsid w:val="001869B5"/>
    <w:rsid w:val="0019189B"/>
    <w:rsid w:val="00195052"/>
    <w:rsid w:val="00197D86"/>
    <w:rsid w:val="001A19BF"/>
    <w:rsid w:val="001A75B8"/>
    <w:rsid w:val="001C13C7"/>
    <w:rsid w:val="001C2C76"/>
    <w:rsid w:val="001C7943"/>
    <w:rsid w:val="001D4535"/>
    <w:rsid w:val="001D524F"/>
    <w:rsid w:val="001D7269"/>
    <w:rsid w:val="001E2113"/>
    <w:rsid w:val="001E5ECF"/>
    <w:rsid w:val="001E7866"/>
    <w:rsid w:val="001F0C3C"/>
    <w:rsid w:val="001F1200"/>
    <w:rsid w:val="001F5F60"/>
    <w:rsid w:val="001F7A3D"/>
    <w:rsid w:val="00202265"/>
    <w:rsid w:val="00206A94"/>
    <w:rsid w:val="00210F42"/>
    <w:rsid w:val="002123A3"/>
    <w:rsid w:val="00213DDD"/>
    <w:rsid w:val="00215FF6"/>
    <w:rsid w:val="0021736F"/>
    <w:rsid w:val="00223867"/>
    <w:rsid w:val="00226628"/>
    <w:rsid w:val="0022673D"/>
    <w:rsid w:val="00227180"/>
    <w:rsid w:val="00227F22"/>
    <w:rsid w:val="00231B66"/>
    <w:rsid w:val="00250EC1"/>
    <w:rsid w:val="0025475F"/>
    <w:rsid w:val="00260ECF"/>
    <w:rsid w:val="002618EB"/>
    <w:rsid w:val="00263348"/>
    <w:rsid w:val="00263710"/>
    <w:rsid w:val="00266402"/>
    <w:rsid w:val="00266708"/>
    <w:rsid w:val="00270B62"/>
    <w:rsid w:val="002743F9"/>
    <w:rsid w:val="002804C2"/>
    <w:rsid w:val="0028181E"/>
    <w:rsid w:val="00284471"/>
    <w:rsid w:val="00292CF9"/>
    <w:rsid w:val="00296A18"/>
    <w:rsid w:val="00297FD2"/>
    <w:rsid w:val="002A261F"/>
    <w:rsid w:val="002A2BAC"/>
    <w:rsid w:val="002A48E4"/>
    <w:rsid w:val="002A6531"/>
    <w:rsid w:val="002B7C86"/>
    <w:rsid w:val="002C0CC2"/>
    <w:rsid w:val="002C1EFB"/>
    <w:rsid w:val="002C3F54"/>
    <w:rsid w:val="002C4668"/>
    <w:rsid w:val="002E4596"/>
    <w:rsid w:val="002F11DE"/>
    <w:rsid w:val="002F210C"/>
    <w:rsid w:val="002F495D"/>
    <w:rsid w:val="002F69CC"/>
    <w:rsid w:val="003019C6"/>
    <w:rsid w:val="00302956"/>
    <w:rsid w:val="003044FB"/>
    <w:rsid w:val="00305AA8"/>
    <w:rsid w:val="00314F27"/>
    <w:rsid w:val="00315402"/>
    <w:rsid w:val="00315FAC"/>
    <w:rsid w:val="00320512"/>
    <w:rsid w:val="003216D4"/>
    <w:rsid w:val="003238BE"/>
    <w:rsid w:val="003268F6"/>
    <w:rsid w:val="00327167"/>
    <w:rsid w:val="00334EC1"/>
    <w:rsid w:val="0034290F"/>
    <w:rsid w:val="003510AB"/>
    <w:rsid w:val="00354099"/>
    <w:rsid w:val="00355B27"/>
    <w:rsid w:val="00356EAE"/>
    <w:rsid w:val="00357796"/>
    <w:rsid w:val="00360EEA"/>
    <w:rsid w:val="003716F5"/>
    <w:rsid w:val="00373460"/>
    <w:rsid w:val="00374781"/>
    <w:rsid w:val="00375866"/>
    <w:rsid w:val="00391449"/>
    <w:rsid w:val="003922E3"/>
    <w:rsid w:val="003939B4"/>
    <w:rsid w:val="00394CC6"/>
    <w:rsid w:val="003A20D8"/>
    <w:rsid w:val="003A2B4F"/>
    <w:rsid w:val="003B037B"/>
    <w:rsid w:val="003B2278"/>
    <w:rsid w:val="003B2D08"/>
    <w:rsid w:val="003C083E"/>
    <w:rsid w:val="003C1180"/>
    <w:rsid w:val="003C661A"/>
    <w:rsid w:val="003D114F"/>
    <w:rsid w:val="003D1153"/>
    <w:rsid w:val="003E20D0"/>
    <w:rsid w:val="003E3A45"/>
    <w:rsid w:val="003E4172"/>
    <w:rsid w:val="003E5482"/>
    <w:rsid w:val="003F0A70"/>
    <w:rsid w:val="003F1253"/>
    <w:rsid w:val="003F58C6"/>
    <w:rsid w:val="00406E94"/>
    <w:rsid w:val="00415C42"/>
    <w:rsid w:val="00420C32"/>
    <w:rsid w:val="00422E76"/>
    <w:rsid w:val="004266FC"/>
    <w:rsid w:val="00430C5D"/>
    <w:rsid w:val="00433E7D"/>
    <w:rsid w:val="00436459"/>
    <w:rsid w:val="0043682C"/>
    <w:rsid w:val="00436BA8"/>
    <w:rsid w:val="00437D2A"/>
    <w:rsid w:val="00444803"/>
    <w:rsid w:val="00445D86"/>
    <w:rsid w:val="00457D4E"/>
    <w:rsid w:val="004737BC"/>
    <w:rsid w:val="00474185"/>
    <w:rsid w:val="004756CE"/>
    <w:rsid w:val="00476F87"/>
    <w:rsid w:val="00487436"/>
    <w:rsid w:val="004925FB"/>
    <w:rsid w:val="0049377D"/>
    <w:rsid w:val="00497977"/>
    <w:rsid w:val="004A15B4"/>
    <w:rsid w:val="004A1E68"/>
    <w:rsid w:val="004A5581"/>
    <w:rsid w:val="004B0901"/>
    <w:rsid w:val="004B4B86"/>
    <w:rsid w:val="004D1514"/>
    <w:rsid w:val="004D4D14"/>
    <w:rsid w:val="004D716B"/>
    <w:rsid w:val="004E3B76"/>
    <w:rsid w:val="004E3DBC"/>
    <w:rsid w:val="004E6894"/>
    <w:rsid w:val="004E6CE1"/>
    <w:rsid w:val="004F333D"/>
    <w:rsid w:val="005012DA"/>
    <w:rsid w:val="00502BD5"/>
    <w:rsid w:val="00502D14"/>
    <w:rsid w:val="0050734D"/>
    <w:rsid w:val="005159B5"/>
    <w:rsid w:val="005162BC"/>
    <w:rsid w:val="00516DBC"/>
    <w:rsid w:val="00523270"/>
    <w:rsid w:val="0052657B"/>
    <w:rsid w:val="00527E91"/>
    <w:rsid w:val="005303F5"/>
    <w:rsid w:val="00533260"/>
    <w:rsid w:val="00534929"/>
    <w:rsid w:val="00536F63"/>
    <w:rsid w:val="005409CA"/>
    <w:rsid w:val="0054181E"/>
    <w:rsid w:val="00542AA7"/>
    <w:rsid w:val="005430C0"/>
    <w:rsid w:val="005449C9"/>
    <w:rsid w:val="00545677"/>
    <w:rsid w:val="00545850"/>
    <w:rsid w:val="00546D78"/>
    <w:rsid w:val="00550DFD"/>
    <w:rsid w:val="00554B21"/>
    <w:rsid w:val="005559C9"/>
    <w:rsid w:val="005562A6"/>
    <w:rsid w:val="005564E9"/>
    <w:rsid w:val="00562E39"/>
    <w:rsid w:val="00563EBA"/>
    <w:rsid w:val="0057154A"/>
    <w:rsid w:val="00571651"/>
    <w:rsid w:val="00571FB6"/>
    <w:rsid w:val="0057384D"/>
    <w:rsid w:val="00573A27"/>
    <w:rsid w:val="00577584"/>
    <w:rsid w:val="00580373"/>
    <w:rsid w:val="00587304"/>
    <w:rsid w:val="005A1307"/>
    <w:rsid w:val="005A6231"/>
    <w:rsid w:val="005C434B"/>
    <w:rsid w:val="005D6F7D"/>
    <w:rsid w:val="005D74F9"/>
    <w:rsid w:val="005D795A"/>
    <w:rsid w:val="005E0EE7"/>
    <w:rsid w:val="005F0245"/>
    <w:rsid w:val="005F139D"/>
    <w:rsid w:val="005F2AE7"/>
    <w:rsid w:val="005F688F"/>
    <w:rsid w:val="00600F35"/>
    <w:rsid w:val="0060261D"/>
    <w:rsid w:val="0060373E"/>
    <w:rsid w:val="00607097"/>
    <w:rsid w:val="00613133"/>
    <w:rsid w:val="00614667"/>
    <w:rsid w:val="00620381"/>
    <w:rsid w:val="00620893"/>
    <w:rsid w:val="0062727F"/>
    <w:rsid w:val="00627341"/>
    <w:rsid w:val="00627522"/>
    <w:rsid w:val="0062766D"/>
    <w:rsid w:val="006340CC"/>
    <w:rsid w:val="00634F57"/>
    <w:rsid w:val="00636530"/>
    <w:rsid w:val="006372F7"/>
    <w:rsid w:val="00640ABF"/>
    <w:rsid w:val="006443AE"/>
    <w:rsid w:val="00645F44"/>
    <w:rsid w:val="00650014"/>
    <w:rsid w:val="0065018F"/>
    <w:rsid w:val="00651CA9"/>
    <w:rsid w:val="00653A59"/>
    <w:rsid w:val="00655099"/>
    <w:rsid w:val="0066218E"/>
    <w:rsid w:val="00663F39"/>
    <w:rsid w:val="00667417"/>
    <w:rsid w:val="00672124"/>
    <w:rsid w:val="0068144B"/>
    <w:rsid w:val="00683176"/>
    <w:rsid w:val="00686760"/>
    <w:rsid w:val="00690C0B"/>
    <w:rsid w:val="006919C4"/>
    <w:rsid w:val="006952F6"/>
    <w:rsid w:val="006956CF"/>
    <w:rsid w:val="00697BE2"/>
    <w:rsid w:val="006B092A"/>
    <w:rsid w:val="006B311A"/>
    <w:rsid w:val="006B5CA8"/>
    <w:rsid w:val="006B6AD8"/>
    <w:rsid w:val="006C16D7"/>
    <w:rsid w:val="006C275C"/>
    <w:rsid w:val="006C3A85"/>
    <w:rsid w:val="006C50D9"/>
    <w:rsid w:val="006D020C"/>
    <w:rsid w:val="006D33C9"/>
    <w:rsid w:val="006F0C5F"/>
    <w:rsid w:val="006F4291"/>
    <w:rsid w:val="006F5D6F"/>
    <w:rsid w:val="006F6EDC"/>
    <w:rsid w:val="0071370E"/>
    <w:rsid w:val="007140F6"/>
    <w:rsid w:val="0072461A"/>
    <w:rsid w:val="007247C6"/>
    <w:rsid w:val="00724D59"/>
    <w:rsid w:val="0072647C"/>
    <w:rsid w:val="00727D7F"/>
    <w:rsid w:val="007306BF"/>
    <w:rsid w:val="00733BB3"/>
    <w:rsid w:val="007341C2"/>
    <w:rsid w:val="00740409"/>
    <w:rsid w:val="007404EC"/>
    <w:rsid w:val="00740F97"/>
    <w:rsid w:val="007437D8"/>
    <w:rsid w:val="00745B76"/>
    <w:rsid w:val="00751554"/>
    <w:rsid w:val="00755F79"/>
    <w:rsid w:val="00766A04"/>
    <w:rsid w:val="00771590"/>
    <w:rsid w:val="00773062"/>
    <w:rsid w:val="00774ECF"/>
    <w:rsid w:val="007761A7"/>
    <w:rsid w:val="00781A8E"/>
    <w:rsid w:val="00782374"/>
    <w:rsid w:val="007842AE"/>
    <w:rsid w:val="00784D24"/>
    <w:rsid w:val="00796D80"/>
    <w:rsid w:val="007A6613"/>
    <w:rsid w:val="007A7130"/>
    <w:rsid w:val="007A7696"/>
    <w:rsid w:val="007B69FC"/>
    <w:rsid w:val="007E424F"/>
    <w:rsid w:val="007E6E7D"/>
    <w:rsid w:val="007F0274"/>
    <w:rsid w:val="007F09DB"/>
    <w:rsid w:val="007F19DE"/>
    <w:rsid w:val="007F7127"/>
    <w:rsid w:val="00802C57"/>
    <w:rsid w:val="00802D2C"/>
    <w:rsid w:val="008067C8"/>
    <w:rsid w:val="008116CA"/>
    <w:rsid w:val="008124C3"/>
    <w:rsid w:val="00813D7B"/>
    <w:rsid w:val="008146A1"/>
    <w:rsid w:val="00816037"/>
    <w:rsid w:val="008212D9"/>
    <w:rsid w:val="00825F4C"/>
    <w:rsid w:val="0083177A"/>
    <w:rsid w:val="00832458"/>
    <w:rsid w:val="008324E8"/>
    <w:rsid w:val="00832E9D"/>
    <w:rsid w:val="00834F7F"/>
    <w:rsid w:val="00835A2A"/>
    <w:rsid w:val="00835FB0"/>
    <w:rsid w:val="00837353"/>
    <w:rsid w:val="008378B7"/>
    <w:rsid w:val="00837CC8"/>
    <w:rsid w:val="00840260"/>
    <w:rsid w:val="0085188F"/>
    <w:rsid w:val="008565F0"/>
    <w:rsid w:val="008571CB"/>
    <w:rsid w:val="00860143"/>
    <w:rsid w:val="00862413"/>
    <w:rsid w:val="0086358B"/>
    <w:rsid w:val="008643CF"/>
    <w:rsid w:val="00865CFA"/>
    <w:rsid w:val="00870146"/>
    <w:rsid w:val="008715C2"/>
    <w:rsid w:val="008719CE"/>
    <w:rsid w:val="00871B94"/>
    <w:rsid w:val="008732EE"/>
    <w:rsid w:val="00875FA9"/>
    <w:rsid w:val="00876249"/>
    <w:rsid w:val="008803BC"/>
    <w:rsid w:val="00881253"/>
    <w:rsid w:val="00895F8F"/>
    <w:rsid w:val="008A0D05"/>
    <w:rsid w:val="008A3C77"/>
    <w:rsid w:val="008B1A88"/>
    <w:rsid w:val="008B2107"/>
    <w:rsid w:val="008B7073"/>
    <w:rsid w:val="008C0B5D"/>
    <w:rsid w:val="008C2338"/>
    <w:rsid w:val="008C506F"/>
    <w:rsid w:val="008D0A29"/>
    <w:rsid w:val="008D16C8"/>
    <w:rsid w:val="008D7662"/>
    <w:rsid w:val="008D7954"/>
    <w:rsid w:val="008E09AC"/>
    <w:rsid w:val="008F049F"/>
    <w:rsid w:val="008F48F2"/>
    <w:rsid w:val="008F61C2"/>
    <w:rsid w:val="008F7EFA"/>
    <w:rsid w:val="00902C7C"/>
    <w:rsid w:val="00904BD0"/>
    <w:rsid w:val="009052D3"/>
    <w:rsid w:val="009052ED"/>
    <w:rsid w:val="00907280"/>
    <w:rsid w:val="00913E33"/>
    <w:rsid w:val="00916FAE"/>
    <w:rsid w:val="009174CA"/>
    <w:rsid w:val="009250A8"/>
    <w:rsid w:val="00931765"/>
    <w:rsid w:val="00931DF1"/>
    <w:rsid w:val="009357BC"/>
    <w:rsid w:val="0093717B"/>
    <w:rsid w:val="00937D03"/>
    <w:rsid w:val="00942A1E"/>
    <w:rsid w:val="00942E01"/>
    <w:rsid w:val="00951E1A"/>
    <w:rsid w:val="00952276"/>
    <w:rsid w:val="0095368D"/>
    <w:rsid w:val="00961178"/>
    <w:rsid w:val="00967312"/>
    <w:rsid w:val="00976C5B"/>
    <w:rsid w:val="009775E7"/>
    <w:rsid w:val="00977B47"/>
    <w:rsid w:val="0098041A"/>
    <w:rsid w:val="00986F02"/>
    <w:rsid w:val="00987AD7"/>
    <w:rsid w:val="009906D9"/>
    <w:rsid w:val="00992F94"/>
    <w:rsid w:val="00995A7A"/>
    <w:rsid w:val="009A0679"/>
    <w:rsid w:val="009A1389"/>
    <w:rsid w:val="009A2720"/>
    <w:rsid w:val="009A42A6"/>
    <w:rsid w:val="009A5F36"/>
    <w:rsid w:val="009A69FC"/>
    <w:rsid w:val="009A708C"/>
    <w:rsid w:val="009B1663"/>
    <w:rsid w:val="009B4B67"/>
    <w:rsid w:val="009C01EE"/>
    <w:rsid w:val="009C4235"/>
    <w:rsid w:val="009C4554"/>
    <w:rsid w:val="009C47FD"/>
    <w:rsid w:val="009D4BED"/>
    <w:rsid w:val="009D5F32"/>
    <w:rsid w:val="009D6F35"/>
    <w:rsid w:val="009D7901"/>
    <w:rsid w:val="009E166F"/>
    <w:rsid w:val="009E17D2"/>
    <w:rsid w:val="009E27B2"/>
    <w:rsid w:val="009E6E85"/>
    <w:rsid w:val="009E7249"/>
    <w:rsid w:val="009F4A98"/>
    <w:rsid w:val="009F6CDA"/>
    <w:rsid w:val="009F7738"/>
    <w:rsid w:val="009F7B20"/>
    <w:rsid w:val="00A01030"/>
    <w:rsid w:val="00A02E93"/>
    <w:rsid w:val="00A06B2C"/>
    <w:rsid w:val="00A06F07"/>
    <w:rsid w:val="00A10A65"/>
    <w:rsid w:val="00A122D5"/>
    <w:rsid w:val="00A12ED1"/>
    <w:rsid w:val="00A13EF5"/>
    <w:rsid w:val="00A150F3"/>
    <w:rsid w:val="00A212E1"/>
    <w:rsid w:val="00A218CF"/>
    <w:rsid w:val="00A238BE"/>
    <w:rsid w:val="00A2543F"/>
    <w:rsid w:val="00A279D3"/>
    <w:rsid w:val="00A31131"/>
    <w:rsid w:val="00A3165A"/>
    <w:rsid w:val="00A317D3"/>
    <w:rsid w:val="00A3534F"/>
    <w:rsid w:val="00A357A0"/>
    <w:rsid w:val="00A4104C"/>
    <w:rsid w:val="00A4277D"/>
    <w:rsid w:val="00A42DD4"/>
    <w:rsid w:val="00A45D67"/>
    <w:rsid w:val="00A51D37"/>
    <w:rsid w:val="00A51E7E"/>
    <w:rsid w:val="00A52FEC"/>
    <w:rsid w:val="00A55994"/>
    <w:rsid w:val="00A564B3"/>
    <w:rsid w:val="00A60E11"/>
    <w:rsid w:val="00A64263"/>
    <w:rsid w:val="00A660FF"/>
    <w:rsid w:val="00A67253"/>
    <w:rsid w:val="00A72497"/>
    <w:rsid w:val="00A72BEC"/>
    <w:rsid w:val="00A73131"/>
    <w:rsid w:val="00A7392E"/>
    <w:rsid w:val="00A8106D"/>
    <w:rsid w:val="00A81BEE"/>
    <w:rsid w:val="00A81E02"/>
    <w:rsid w:val="00A85F07"/>
    <w:rsid w:val="00A87BA2"/>
    <w:rsid w:val="00AA2C05"/>
    <w:rsid w:val="00AA5BA0"/>
    <w:rsid w:val="00AA6E1E"/>
    <w:rsid w:val="00AB30F2"/>
    <w:rsid w:val="00AC066F"/>
    <w:rsid w:val="00AC0B9F"/>
    <w:rsid w:val="00AC3E99"/>
    <w:rsid w:val="00AD15CD"/>
    <w:rsid w:val="00AD2D62"/>
    <w:rsid w:val="00AD3196"/>
    <w:rsid w:val="00AD31A8"/>
    <w:rsid w:val="00AD5764"/>
    <w:rsid w:val="00AD69EC"/>
    <w:rsid w:val="00AD71D4"/>
    <w:rsid w:val="00AD76E3"/>
    <w:rsid w:val="00AE0833"/>
    <w:rsid w:val="00AF1B04"/>
    <w:rsid w:val="00AF1F27"/>
    <w:rsid w:val="00AF6AD1"/>
    <w:rsid w:val="00B02780"/>
    <w:rsid w:val="00B04E4F"/>
    <w:rsid w:val="00B1186E"/>
    <w:rsid w:val="00B15509"/>
    <w:rsid w:val="00B15AB5"/>
    <w:rsid w:val="00B20A83"/>
    <w:rsid w:val="00B21796"/>
    <w:rsid w:val="00B218DD"/>
    <w:rsid w:val="00B237EC"/>
    <w:rsid w:val="00B2549F"/>
    <w:rsid w:val="00B3163B"/>
    <w:rsid w:val="00B32A3C"/>
    <w:rsid w:val="00B34E68"/>
    <w:rsid w:val="00B359BD"/>
    <w:rsid w:val="00B3778C"/>
    <w:rsid w:val="00B41683"/>
    <w:rsid w:val="00B47C3B"/>
    <w:rsid w:val="00B47DD9"/>
    <w:rsid w:val="00B55163"/>
    <w:rsid w:val="00B55919"/>
    <w:rsid w:val="00B63BCB"/>
    <w:rsid w:val="00B64A39"/>
    <w:rsid w:val="00B657D7"/>
    <w:rsid w:val="00B72442"/>
    <w:rsid w:val="00B7454F"/>
    <w:rsid w:val="00B75D9D"/>
    <w:rsid w:val="00B77CEB"/>
    <w:rsid w:val="00B8070F"/>
    <w:rsid w:val="00B83720"/>
    <w:rsid w:val="00B87F75"/>
    <w:rsid w:val="00B93E10"/>
    <w:rsid w:val="00B93E4E"/>
    <w:rsid w:val="00B957AE"/>
    <w:rsid w:val="00BA26BD"/>
    <w:rsid w:val="00BA5DF5"/>
    <w:rsid w:val="00BB2324"/>
    <w:rsid w:val="00BB28D2"/>
    <w:rsid w:val="00BB3436"/>
    <w:rsid w:val="00BB6B25"/>
    <w:rsid w:val="00BB7D4F"/>
    <w:rsid w:val="00BC2249"/>
    <w:rsid w:val="00BC2E0A"/>
    <w:rsid w:val="00BC7F3F"/>
    <w:rsid w:val="00BD012D"/>
    <w:rsid w:val="00BD65C0"/>
    <w:rsid w:val="00BE31D1"/>
    <w:rsid w:val="00BE4143"/>
    <w:rsid w:val="00BE5478"/>
    <w:rsid w:val="00BE645A"/>
    <w:rsid w:val="00C04414"/>
    <w:rsid w:val="00C12BD2"/>
    <w:rsid w:val="00C137EF"/>
    <w:rsid w:val="00C16B00"/>
    <w:rsid w:val="00C17A49"/>
    <w:rsid w:val="00C21AB2"/>
    <w:rsid w:val="00C2452E"/>
    <w:rsid w:val="00C24F93"/>
    <w:rsid w:val="00C3107E"/>
    <w:rsid w:val="00C31ED6"/>
    <w:rsid w:val="00C3280B"/>
    <w:rsid w:val="00C40E57"/>
    <w:rsid w:val="00C437FF"/>
    <w:rsid w:val="00C5064C"/>
    <w:rsid w:val="00C51B17"/>
    <w:rsid w:val="00C52680"/>
    <w:rsid w:val="00C6284E"/>
    <w:rsid w:val="00C743EA"/>
    <w:rsid w:val="00C74BB8"/>
    <w:rsid w:val="00C750A0"/>
    <w:rsid w:val="00C840A4"/>
    <w:rsid w:val="00C9008F"/>
    <w:rsid w:val="00C90690"/>
    <w:rsid w:val="00C9196A"/>
    <w:rsid w:val="00C9345E"/>
    <w:rsid w:val="00C9365A"/>
    <w:rsid w:val="00C975E1"/>
    <w:rsid w:val="00CA0203"/>
    <w:rsid w:val="00CA5E98"/>
    <w:rsid w:val="00CB0D9B"/>
    <w:rsid w:val="00CB11AD"/>
    <w:rsid w:val="00CB689A"/>
    <w:rsid w:val="00CC004E"/>
    <w:rsid w:val="00CC1553"/>
    <w:rsid w:val="00CC1EC3"/>
    <w:rsid w:val="00CC5EA6"/>
    <w:rsid w:val="00CC683F"/>
    <w:rsid w:val="00CC7906"/>
    <w:rsid w:val="00CE2235"/>
    <w:rsid w:val="00CE3FE3"/>
    <w:rsid w:val="00CE4688"/>
    <w:rsid w:val="00CE5D2C"/>
    <w:rsid w:val="00CE62CC"/>
    <w:rsid w:val="00CF20FB"/>
    <w:rsid w:val="00CF3D0A"/>
    <w:rsid w:val="00CF487E"/>
    <w:rsid w:val="00CF724B"/>
    <w:rsid w:val="00D00D5E"/>
    <w:rsid w:val="00D01845"/>
    <w:rsid w:val="00D02E5A"/>
    <w:rsid w:val="00D0355E"/>
    <w:rsid w:val="00D04CBF"/>
    <w:rsid w:val="00D06BF4"/>
    <w:rsid w:val="00D12AA9"/>
    <w:rsid w:val="00D13DA1"/>
    <w:rsid w:val="00D14877"/>
    <w:rsid w:val="00D22330"/>
    <w:rsid w:val="00D24DBD"/>
    <w:rsid w:val="00D2677F"/>
    <w:rsid w:val="00D3033B"/>
    <w:rsid w:val="00D32C24"/>
    <w:rsid w:val="00D36BF4"/>
    <w:rsid w:val="00D41E46"/>
    <w:rsid w:val="00D47D14"/>
    <w:rsid w:val="00D501C7"/>
    <w:rsid w:val="00D524F1"/>
    <w:rsid w:val="00D54196"/>
    <w:rsid w:val="00D54884"/>
    <w:rsid w:val="00D567BB"/>
    <w:rsid w:val="00D57F59"/>
    <w:rsid w:val="00D63BD7"/>
    <w:rsid w:val="00D63E63"/>
    <w:rsid w:val="00D64BC6"/>
    <w:rsid w:val="00D66EE2"/>
    <w:rsid w:val="00D66FE5"/>
    <w:rsid w:val="00D678DB"/>
    <w:rsid w:val="00D70EC1"/>
    <w:rsid w:val="00D7111A"/>
    <w:rsid w:val="00D73972"/>
    <w:rsid w:val="00D77FC1"/>
    <w:rsid w:val="00D80CD8"/>
    <w:rsid w:val="00D83701"/>
    <w:rsid w:val="00D85A5F"/>
    <w:rsid w:val="00D862D9"/>
    <w:rsid w:val="00D93F80"/>
    <w:rsid w:val="00DA0636"/>
    <w:rsid w:val="00DA2860"/>
    <w:rsid w:val="00DA750C"/>
    <w:rsid w:val="00DB04C2"/>
    <w:rsid w:val="00DB151A"/>
    <w:rsid w:val="00DB38B3"/>
    <w:rsid w:val="00DB684D"/>
    <w:rsid w:val="00DB7C4B"/>
    <w:rsid w:val="00DC43DD"/>
    <w:rsid w:val="00DC4C86"/>
    <w:rsid w:val="00DC7532"/>
    <w:rsid w:val="00DD2772"/>
    <w:rsid w:val="00DD3B7C"/>
    <w:rsid w:val="00DD498C"/>
    <w:rsid w:val="00DD4F1A"/>
    <w:rsid w:val="00DE62E5"/>
    <w:rsid w:val="00E004AC"/>
    <w:rsid w:val="00E0122A"/>
    <w:rsid w:val="00E02EAD"/>
    <w:rsid w:val="00E1011E"/>
    <w:rsid w:val="00E147BB"/>
    <w:rsid w:val="00E2291C"/>
    <w:rsid w:val="00E234BA"/>
    <w:rsid w:val="00E23FA8"/>
    <w:rsid w:val="00E24427"/>
    <w:rsid w:val="00E2561A"/>
    <w:rsid w:val="00E25900"/>
    <w:rsid w:val="00E27BE0"/>
    <w:rsid w:val="00E320B1"/>
    <w:rsid w:val="00E357EF"/>
    <w:rsid w:val="00E37750"/>
    <w:rsid w:val="00E410C4"/>
    <w:rsid w:val="00E41222"/>
    <w:rsid w:val="00E45FFB"/>
    <w:rsid w:val="00E553BD"/>
    <w:rsid w:val="00E61F33"/>
    <w:rsid w:val="00E63F6E"/>
    <w:rsid w:val="00E70FEE"/>
    <w:rsid w:val="00E7129E"/>
    <w:rsid w:val="00E76221"/>
    <w:rsid w:val="00E77BE9"/>
    <w:rsid w:val="00E83A41"/>
    <w:rsid w:val="00E85E31"/>
    <w:rsid w:val="00E87FE1"/>
    <w:rsid w:val="00E908B0"/>
    <w:rsid w:val="00E90B43"/>
    <w:rsid w:val="00E94113"/>
    <w:rsid w:val="00E95596"/>
    <w:rsid w:val="00E95AE6"/>
    <w:rsid w:val="00E965F9"/>
    <w:rsid w:val="00E96878"/>
    <w:rsid w:val="00EA26FF"/>
    <w:rsid w:val="00EA3FF8"/>
    <w:rsid w:val="00EA478C"/>
    <w:rsid w:val="00EA6914"/>
    <w:rsid w:val="00EB1AB2"/>
    <w:rsid w:val="00EB26B0"/>
    <w:rsid w:val="00EB4EB8"/>
    <w:rsid w:val="00EB6120"/>
    <w:rsid w:val="00EC0369"/>
    <w:rsid w:val="00EC106F"/>
    <w:rsid w:val="00EC24E7"/>
    <w:rsid w:val="00ED4605"/>
    <w:rsid w:val="00ED67EA"/>
    <w:rsid w:val="00EE0027"/>
    <w:rsid w:val="00EE0565"/>
    <w:rsid w:val="00EE14B0"/>
    <w:rsid w:val="00EE4DB7"/>
    <w:rsid w:val="00EF090E"/>
    <w:rsid w:val="00EF5807"/>
    <w:rsid w:val="00EF5CB5"/>
    <w:rsid w:val="00EF6872"/>
    <w:rsid w:val="00EF75F7"/>
    <w:rsid w:val="00F00A2D"/>
    <w:rsid w:val="00F018D2"/>
    <w:rsid w:val="00F02C5A"/>
    <w:rsid w:val="00F036FC"/>
    <w:rsid w:val="00F04327"/>
    <w:rsid w:val="00F06076"/>
    <w:rsid w:val="00F071F6"/>
    <w:rsid w:val="00F11B19"/>
    <w:rsid w:val="00F12151"/>
    <w:rsid w:val="00F15971"/>
    <w:rsid w:val="00F17B16"/>
    <w:rsid w:val="00F22B3C"/>
    <w:rsid w:val="00F24418"/>
    <w:rsid w:val="00F25B8F"/>
    <w:rsid w:val="00F263AA"/>
    <w:rsid w:val="00F3381D"/>
    <w:rsid w:val="00F37722"/>
    <w:rsid w:val="00F42A09"/>
    <w:rsid w:val="00F51AAD"/>
    <w:rsid w:val="00F536F0"/>
    <w:rsid w:val="00F53C5D"/>
    <w:rsid w:val="00F559DD"/>
    <w:rsid w:val="00F55D31"/>
    <w:rsid w:val="00F571E6"/>
    <w:rsid w:val="00F64962"/>
    <w:rsid w:val="00F67CF6"/>
    <w:rsid w:val="00F90AF3"/>
    <w:rsid w:val="00F956B8"/>
    <w:rsid w:val="00F96A4A"/>
    <w:rsid w:val="00F96B9E"/>
    <w:rsid w:val="00FA163E"/>
    <w:rsid w:val="00FA38E2"/>
    <w:rsid w:val="00FA6D8F"/>
    <w:rsid w:val="00FB1BBF"/>
    <w:rsid w:val="00FB3236"/>
    <w:rsid w:val="00FB4224"/>
    <w:rsid w:val="00FC083B"/>
    <w:rsid w:val="00FC30FB"/>
    <w:rsid w:val="00FD0964"/>
    <w:rsid w:val="00FD142A"/>
    <w:rsid w:val="00FE2F83"/>
    <w:rsid w:val="00FE521A"/>
    <w:rsid w:val="00FE5A7E"/>
    <w:rsid w:val="00FF4DB8"/>
    <w:rsid w:val="00FF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288BD9"/>
  <w15:docId w15:val="{3CCA7E4D-8DC3-46E8-8600-4E7E79E8E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DE0"/>
    <w:rPr>
      <w:sz w:val="24"/>
      <w:szCs w:val="24"/>
    </w:rPr>
  </w:style>
  <w:style w:type="paragraph" w:styleId="Heading3">
    <w:name w:val="heading 3"/>
    <w:basedOn w:val="Normal"/>
    <w:next w:val="Normal"/>
    <w:qFormat/>
    <w:rsid w:val="00627522"/>
    <w:pPr>
      <w:keepNext/>
      <w:jc w:val="center"/>
      <w:outlineLvl w:val="2"/>
    </w:pPr>
    <w:rPr>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627522"/>
    <w:pPr>
      <w:overflowPunct w:val="0"/>
      <w:autoSpaceDE w:val="0"/>
      <w:autoSpaceDN w:val="0"/>
      <w:adjustRightInd w:val="0"/>
      <w:spacing w:after="120"/>
      <w:textAlignment w:val="baseline"/>
    </w:pPr>
    <w:rPr>
      <w:rFonts w:ascii="Arial" w:hAnsi="Arial"/>
      <w:sz w:val="22"/>
      <w:szCs w:val="20"/>
    </w:rPr>
  </w:style>
  <w:style w:type="paragraph" w:customStyle="1" w:styleId="Default">
    <w:name w:val="Default"/>
    <w:rsid w:val="00BD012D"/>
    <w:pPr>
      <w:autoSpaceDE w:val="0"/>
      <w:autoSpaceDN w:val="0"/>
      <w:adjustRightInd w:val="0"/>
    </w:pPr>
    <w:rPr>
      <w:color w:val="000000"/>
      <w:sz w:val="24"/>
      <w:szCs w:val="24"/>
    </w:rPr>
  </w:style>
  <w:style w:type="character" w:styleId="CommentReference">
    <w:name w:val="annotation reference"/>
    <w:basedOn w:val="DefaultParagraphFont"/>
    <w:rsid w:val="0014572E"/>
    <w:rPr>
      <w:sz w:val="16"/>
      <w:szCs w:val="16"/>
    </w:rPr>
  </w:style>
  <w:style w:type="paragraph" w:styleId="CommentText">
    <w:name w:val="annotation text"/>
    <w:basedOn w:val="Normal"/>
    <w:link w:val="CommentTextChar"/>
    <w:rsid w:val="0014572E"/>
    <w:rPr>
      <w:sz w:val="20"/>
      <w:szCs w:val="20"/>
    </w:rPr>
  </w:style>
  <w:style w:type="character" w:customStyle="1" w:styleId="CommentTextChar">
    <w:name w:val="Comment Text Char"/>
    <w:basedOn w:val="DefaultParagraphFont"/>
    <w:link w:val="CommentText"/>
    <w:rsid w:val="0014572E"/>
  </w:style>
  <w:style w:type="paragraph" w:styleId="CommentSubject">
    <w:name w:val="annotation subject"/>
    <w:basedOn w:val="CommentText"/>
    <w:next w:val="CommentText"/>
    <w:link w:val="CommentSubjectChar"/>
    <w:rsid w:val="0014572E"/>
    <w:rPr>
      <w:b/>
      <w:bCs/>
    </w:rPr>
  </w:style>
  <w:style w:type="character" w:customStyle="1" w:styleId="CommentSubjectChar">
    <w:name w:val="Comment Subject Char"/>
    <w:basedOn w:val="CommentTextChar"/>
    <w:link w:val="CommentSubject"/>
    <w:rsid w:val="0014572E"/>
    <w:rPr>
      <w:b/>
      <w:bCs/>
    </w:rPr>
  </w:style>
  <w:style w:type="paragraph" w:styleId="BalloonText">
    <w:name w:val="Balloon Text"/>
    <w:basedOn w:val="Normal"/>
    <w:link w:val="BalloonTextChar"/>
    <w:rsid w:val="0014572E"/>
    <w:rPr>
      <w:rFonts w:ascii="Tahoma" w:hAnsi="Tahoma" w:cs="Tahoma"/>
      <w:sz w:val="16"/>
      <w:szCs w:val="16"/>
    </w:rPr>
  </w:style>
  <w:style w:type="character" w:customStyle="1" w:styleId="BalloonTextChar">
    <w:name w:val="Balloon Text Char"/>
    <w:basedOn w:val="DefaultParagraphFont"/>
    <w:link w:val="BalloonText"/>
    <w:rsid w:val="0014572E"/>
    <w:rPr>
      <w:rFonts w:ascii="Tahoma" w:hAnsi="Tahoma" w:cs="Tahoma"/>
      <w:sz w:val="16"/>
      <w:szCs w:val="16"/>
    </w:rPr>
  </w:style>
  <w:style w:type="character" w:styleId="Hyperlink">
    <w:name w:val="Hyperlink"/>
    <w:basedOn w:val="DefaultParagraphFont"/>
    <w:uiPriority w:val="99"/>
    <w:unhideWhenUsed/>
    <w:rsid w:val="00C5064C"/>
    <w:rPr>
      <w:color w:val="0000FF"/>
      <w:u w:val="single"/>
    </w:rPr>
  </w:style>
  <w:style w:type="character" w:customStyle="1" w:styleId="reference-text">
    <w:name w:val="reference-text"/>
    <w:basedOn w:val="DefaultParagraphFont"/>
    <w:rsid w:val="00C5064C"/>
  </w:style>
  <w:style w:type="table" w:styleId="TableGrid">
    <w:name w:val="Table Grid"/>
    <w:basedOn w:val="TableNormal"/>
    <w:rsid w:val="00EB2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4DB7"/>
    <w:pPr>
      <w:ind w:left="720"/>
      <w:contextualSpacing/>
    </w:pPr>
  </w:style>
  <w:style w:type="paragraph" w:styleId="Header">
    <w:name w:val="header"/>
    <w:basedOn w:val="Normal"/>
    <w:link w:val="HeaderChar"/>
    <w:rsid w:val="00444803"/>
    <w:pPr>
      <w:tabs>
        <w:tab w:val="center" w:pos="4680"/>
        <w:tab w:val="right" w:pos="9360"/>
      </w:tabs>
    </w:pPr>
  </w:style>
  <w:style w:type="character" w:customStyle="1" w:styleId="HeaderChar">
    <w:name w:val="Header Char"/>
    <w:basedOn w:val="DefaultParagraphFont"/>
    <w:link w:val="Header"/>
    <w:rsid w:val="00444803"/>
    <w:rPr>
      <w:sz w:val="24"/>
      <w:szCs w:val="24"/>
    </w:rPr>
  </w:style>
  <w:style w:type="paragraph" w:styleId="Footer">
    <w:name w:val="footer"/>
    <w:basedOn w:val="Normal"/>
    <w:link w:val="FooterChar"/>
    <w:uiPriority w:val="99"/>
    <w:rsid w:val="00444803"/>
    <w:pPr>
      <w:tabs>
        <w:tab w:val="center" w:pos="4680"/>
        <w:tab w:val="right" w:pos="9360"/>
      </w:tabs>
    </w:pPr>
  </w:style>
  <w:style w:type="character" w:customStyle="1" w:styleId="FooterChar">
    <w:name w:val="Footer Char"/>
    <w:basedOn w:val="DefaultParagraphFont"/>
    <w:link w:val="Footer"/>
    <w:uiPriority w:val="99"/>
    <w:rsid w:val="00444803"/>
    <w:rPr>
      <w:sz w:val="24"/>
      <w:szCs w:val="24"/>
    </w:rPr>
  </w:style>
  <w:style w:type="character" w:styleId="PlaceholderText">
    <w:name w:val="Placeholder Text"/>
    <w:basedOn w:val="DefaultParagraphFont"/>
    <w:uiPriority w:val="99"/>
    <w:semiHidden/>
    <w:rsid w:val="00DA750C"/>
    <w:rPr>
      <w:color w:val="808080"/>
    </w:rPr>
  </w:style>
  <w:style w:type="table" w:styleId="PlainTable1">
    <w:name w:val="Plain Table 1"/>
    <w:basedOn w:val="TableNormal"/>
    <w:uiPriority w:val="41"/>
    <w:rsid w:val="008324E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A5BA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231B6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E96878"/>
    <w:rPr>
      <w:sz w:val="24"/>
      <w:szCs w:val="24"/>
    </w:rPr>
  </w:style>
  <w:style w:type="paragraph" w:styleId="NoSpacing">
    <w:name w:val="No Spacing"/>
    <w:uiPriority w:val="1"/>
    <w:qFormat/>
    <w:rsid w:val="00F06076"/>
    <w:rPr>
      <w:rFonts w:asciiTheme="minorHAnsi" w:eastAsiaTheme="minorEastAsia" w:hAnsiTheme="minorHAnsi" w:cstheme="minorBidi"/>
      <w:sz w:val="22"/>
      <w:szCs w:val="22"/>
    </w:rPr>
  </w:style>
  <w:style w:type="table" w:customStyle="1" w:styleId="TableGrid1">
    <w:name w:val="Table Grid1"/>
    <w:basedOn w:val="TableNormal"/>
    <w:next w:val="TableGrid"/>
    <w:uiPriority w:val="39"/>
    <w:rsid w:val="00837CC8"/>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96B9E"/>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970241">
      <w:bodyDiv w:val="1"/>
      <w:marLeft w:val="0"/>
      <w:marRight w:val="0"/>
      <w:marTop w:val="0"/>
      <w:marBottom w:val="0"/>
      <w:divBdr>
        <w:top w:val="none" w:sz="0" w:space="0" w:color="auto"/>
        <w:left w:val="none" w:sz="0" w:space="0" w:color="auto"/>
        <w:bottom w:val="none" w:sz="0" w:space="0" w:color="auto"/>
        <w:right w:val="none" w:sz="0" w:space="0" w:color="auto"/>
      </w:divBdr>
    </w:div>
    <w:div w:id="1076323923">
      <w:bodyDiv w:val="1"/>
      <w:marLeft w:val="0"/>
      <w:marRight w:val="0"/>
      <w:marTop w:val="0"/>
      <w:marBottom w:val="0"/>
      <w:divBdr>
        <w:top w:val="none" w:sz="0" w:space="0" w:color="auto"/>
        <w:left w:val="none" w:sz="0" w:space="0" w:color="auto"/>
        <w:bottom w:val="none" w:sz="0" w:space="0" w:color="auto"/>
        <w:right w:val="none" w:sz="0" w:space="0" w:color="auto"/>
      </w:divBdr>
    </w:div>
    <w:div w:id="205226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6BC4CD-301B-470E-AD83-C82A34568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42</Pages>
  <Words>8867</Words>
  <Characters>50543</Characters>
  <Application>Microsoft Office Word</Application>
  <DocSecurity>0</DocSecurity>
  <Lines>1098</Lines>
  <Paragraphs>507</Paragraphs>
  <ScaleCrop>false</ScaleCrop>
  <HeadingPairs>
    <vt:vector size="2" baseType="variant">
      <vt:variant>
        <vt:lpstr>Title</vt:lpstr>
      </vt:variant>
      <vt:variant>
        <vt:i4>1</vt:i4>
      </vt:variant>
    </vt:vector>
  </HeadingPairs>
  <TitlesOfParts>
    <vt:vector size="1" baseType="lpstr">
      <vt:lpstr>Background</vt:lpstr>
    </vt:vector>
  </TitlesOfParts>
  <Company>SDSU</Company>
  <LinksUpToDate>false</LinksUpToDate>
  <CharactersWithSpaces>58903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creator>Simonson, Martin A [NREM]</dc:creator>
  <cp:lastModifiedBy>Weber, Michael J [NREM]</cp:lastModifiedBy>
  <cp:revision>5</cp:revision>
  <cp:lastPrinted>2019-02-28T15:50:00Z</cp:lastPrinted>
  <dcterms:created xsi:type="dcterms:W3CDTF">2020-02-14T15:36:00Z</dcterms:created>
  <dcterms:modified xsi:type="dcterms:W3CDTF">2020-02-14T16:29:00Z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3c0527d4-876f-3f75-93c8-e628b4937afe</vt:lpwstr>
  </property>
  <property fmtid="{D5CDD505-2E9C-101B-9397-08002B2CF9AE}" pid="24" name="Mendeley Citation Style_1">
    <vt:lpwstr>http://www.zotero.org/styles/ecology</vt:lpwstr>
  </property>
</Properties>
</file>